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22A844" w14:textId="7F930FF7" w:rsidR="00860B3D" w:rsidRPr="00860B3D" w:rsidRDefault="00860B3D" w:rsidP="00860B3D">
      <w:pPr>
        <w:spacing w:line="360" w:lineRule="auto"/>
        <w:jc w:val="center"/>
      </w:pPr>
      <w:r w:rsidRPr="00860B3D">
        <w:t xml:space="preserve">Safeguarding Futures: Rethinking </w:t>
      </w:r>
      <w:r w:rsidR="00335A33">
        <w:t>Preventative</w:t>
      </w:r>
      <w:r w:rsidR="00335A33" w:rsidRPr="00860B3D">
        <w:t xml:space="preserve"> </w:t>
      </w:r>
      <w:r w:rsidRPr="00860B3D">
        <w:t>Approaches to Protect Minors from Recruitment and Use</w:t>
      </w:r>
      <w:r w:rsidR="00335A33">
        <w:t xml:space="preserve"> in Colombia</w:t>
      </w:r>
    </w:p>
    <w:p w14:paraId="3864EE0D" w14:textId="130D493C" w:rsidR="003D1397" w:rsidRPr="003D1397" w:rsidRDefault="003D1397" w:rsidP="00860B3D">
      <w:pPr>
        <w:spacing w:line="360" w:lineRule="auto"/>
      </w:pPr>
    </w:p>
    <w:p w14:paraId="7FBF3479" w14:textId="5582CA24" w:rsidR="003D1397" w:rsidRPr="00E63BB2" w:rsidRDefault="003D1397" w:rsidP="003D1397">
      <w:pPr>
        <w:spacing w:line="360" w:lineRule="auto"/>
        <w:jc w:val="center"/>
        <w:rPr>
          <w:lang w:val="es-ES"/>
        </w:rPr>
      </w:pPr>
      <w:commentRangeStart w:id="0"/>
      <w:r w:rsidRPr="00E63BB2">
        <w:rPr>
          <w:lang w:val="es-ES"/>
        </w:rPr>
        <w:t>María Paula Espejo</w:t>
      </w:r>
      <w:r w:rsidR="00335A33" w:rsidRPr="00E63BB2">
        <w:rPr>
          <w:lang w:val="es-ES"/>
        </w:rPr>
        <w:t>,</w:t>
      </w:r>
      <w:r w:rsidRPr="00E63BB2">
        <w:rPr>
          <w:lang w:val="es-ES"/>
        </w:rPr>
        <w:t xml:space="preserve"> Yadira Lizama-Mué</w:t>
      </w:r>
      <w:r w:rsidR="00335A33" w:rsidRPr="00E63BB2">
        <w:rPr>
          <w:lang w:val="es-ES"/>
        </w:rPr>
        <w:t>, and</w:t>
      </w:r>
      <w:r w:rsidRPr="00E63BB2">
        <w:rPr>
          <w:lang w:val="es-ES"/>
        </w:rPr>
        <w:t xml:space="preserve"> Juan Luis Suárez</w:t>
      </w:r>
      <w:commentRangeEnd w:id="0"/>
      <w:r w:rsidR="00F507DD">
        <w:rPr>
          <w:rStyle w:val="CommentReference"/>
        </w:rPr>
        <w:commentReference w:id="0"/>
      </w:r>
    </w:p>
    <w:p w14:paraId="6488D84D" w14:textId="77777777" w:rsidR="003D1397" w:rsidRPr="00E63BB2" w:rsidRDefault="003D1397" w:rsidP="003D1397">
      <w:pPr>
        <w:spacing w:line="360" w:lineRule="auto"/>
        <w:jc w:val="both"/>
        <w:rPr>
          <w:b/>
          <w:bCs/>
          <w:lang w:val="es-ES" w:eastAsia="en-CA"/>
        </w:rPr>
      </w:pPr>
    </w:p>
    <w:p w14:paraId="74E2996D" w14:textId="1591A57E" w:rsidR="00483822" w:rsidRPr="003D1397" w:rsidRDefault="00335A33" w:rsidP="00E63BB2">
      <w:pPr>
        <w:pStyle w:val="ListParagraph"/>
        <w:numPr>
          <w:ilvl w:val="0"/>
          <w:numId w:val="1"/>
        </w:numPr>
        <w:spacing w:line="360" w:lineRule="auto"/>
        <w:jc w:val="both"/>
        <w:rPr>
          <w:lang w:eastAsia="en-CA"/>
        </w:rPr>
      </w:pPr>
      <w:r>
        <w:rPr>
          <w:b/>
          <w:bCs/>
          <w:lang w:eastAsia="en-CA"/>
        </w:rPr>
        <w:t xml:space="preserve">Introduction </w:t>
      </w:r>
      <w:r w:rsidRPr="00E63BB2">
        <w:rPr>
          <w:b/>
          <w:bCs/>
          <w:lang w:eastAsia="en-CA"/>
        </w:rPr>
        <w:t> </w:t>
      </w:r>
    </w:p>
    <w:p w14:paraId="07284E09" w14:textId="42DFE631" w:rsidR="00483822" w:rsidRPr="003D1397" w:rsidRDefault="00483822" w:rsidP="003D1397">
      <w:pPr>
        <w:spacing w:before="240" w:after="240" w:line="360" w:lineRule="auto"/>
        <w:jc w:val="both"/>
        <w:rPr>
          <w:lang w:eastAsia="en-CA"/>
        </w:rPr>
      </w:pPr>
      <w:r w:rsidRPr="003D1397">
        <w:rPr>
          <w:lang w:eastAsia="en-CA"/>
        </w:rPr>
        <w:t>Reports on children in armed conflicts highlight obstacles to prevention and protection efforts</w:t>
      </w:r>
      <w:r w:rsidR="00335A33">
        <w:rPr>
          <w:lang w:eastAsia="en-CA"/>
        </w:rPr>
        <w:t xml:space="preserve"> while</w:t>
      </w:r>
      <w:r w:rsidR="00335A33" w:rsidRPr="003D1397">
        <w:rPr>
          <w:lang w:eastAsia="en-CA"/>
        </w:rPr>
        <w:t xml:space="preserve"> </w:t>
      </w:r>
      <w:r w:rsidRPr="003D1397">
        <w:rPr>
          <w:lang w:eastAsia="en-CA"/>
        </w:rPr>
        <w:t xml:space="preserve">emphasizing the need to recognize child soldiers as more than just victims. </w:t>
      </w:r>
      <w:r w:rsidR="00341D78">
        <w:rPr>
          <w:lang w:eastAsia="en-CA"/>
        </w:rPr>
        <w:t>After</w:t>
      </w:r>
      <w:r w:rsidR="00341D78" w:rsidRPr="003D1397">
        <w:rPr>
          <w:lang w:eastAsia="en-CA"/>
        </w:rPr>
        <w:t xml:space="preserve"> </w:t>
      </w:r>
      <w:r w:rsidRPr="003D1397">
        <w:rPr>
          <w:lang w:eastAsia="en-CA"/>
        </w:rPr>
        <w:t xml:space="preserve">the Machel </w:t>
      </w:r>
      <w:r w:rsidR="00335A33">
        <w:rPr>
          <w:lang w:eastAsia="en-CA"/>
        </w:rPr>
        <w:t>R</w:t>
      </w:r>
      <w:r w:rsidRPr="003D1397">
        <w:rPr>
          <w:lang w:eastAsia="en-CA"/>
        </w:rPr>
        <w:t>eport</w:t>
      </w:r>
      <w:r w:rsidR="00136329">
        <w:rPr>
          <w:lang w:eastAsia="en-CA"/>
        </w:rPr>
        <w:t xml:space="preserve"> </w:t>
      </w:r>
      <w:r w:rsidR="00136329" w:rsidRPr="00136329">
        <w:t>(United Nations General Assembly</w:t>
      </w:r>
      <w:r w:rsidR="00AE78A5">
        <w:t>,</w:t>
      </w:r>
      <w:r w:rsidR="00136329" w:rsidRPr="00136329">
        <w:t xml:space="preserve"> 1996)</w:t>
      </w:r>
      <w:r w:rsidR="003B5C46" w:rsidRPr="003D1397">
        <w:rPr>
          <w:lang w:eastAsia="en-CA"/>
        </w:rPr>
        <w:t xml:space="preserve"> </w:t>
      </w:r>
      <w:r w:rsidR="00341D78">
        <w:rPr>
          <w:lang w:eastAsia="en-CA"/>
        </w:rPr>
        <w:t xml:space="preserve">numerous legal initiatives </w:t>
      </w:r>
      <w:r w:rsidR="00335A33">
        <w:rPr>
          <w:lang w:eastAsia="en-CA"/>
        </w:rPr>
        <w:t>were</w:t>
      </w:r>
      <w:r w:rsidR="00341D78">
        <w:rPr>
          <w:lang w:eastAsia="en-CA"/>
        </w:rPr>
        <w:t xml:space="preserve"> undertaken to safeguard </w:t>
      </w:r>
      <w:r w:rsidR="004F2901">
        <w:rPr>
          <w:lang w:eastAsia="en-CA"/>
        </w:rPr>
        <w:t>children</w:t>
      </w:r>
      <w:r w:rsidR="00AC7F71">
        <w:rPr>
          <w:lang w:eastAsia="en-CA"/>
        </w:rPr>
        <w:t xml:space="preserve"> </w:t>
      </w:r>
      <w:r w:rsidR="00AC7F71" w:rsidRPr="00AC7F71">
        <w:t>(</w:t>
      </w:r>
      <w:r w:rsidR="00AC7F71" w:rsidRPr="00AC7F71">
        <w:rPr>
          <w:i/>
          <w:iCs/>
        </w:rPr>
        <w:t>Rome Statue of the International Criminal Court</w:t>
      </w:r>
      <w:r w:rsidR="00AE78A5">
        <w:rPr>
          <w:i/>
          <w:iCs/>
        </w:rPr>
        <w:t>,</w:t>
      </w:r>
      <w:r w:rsidR="00AC7F71" w:rsidRPr="00AC7F71">
        <w:t xml:space="preserve"> 1998)</w:t>
      </w:r>
      <w:r w:rsidR="00335A33">
        <w:rPr>
          <w:lang w:eastAsia="en-CA"/>
        </w:rPr>
        <w:t xml:space="preserve">. These took the form of </w:t>
      </w:r>
      <w:r w:rsidR="004F2901">
        <w:rPr>
          <w:lang w:eastAsia="en-CA"/>
        </w:rPr>
        <w:t>frameworks</w:t>
      </w:r>
      <w:r w:rsidR="00AC7F71">
        <w:rPr>
          <w:lang w:eastAsia="en-CA"/>
        </w:rPr>
        <w:t xml:space="preserve"> </w:t>
      </w:r>
      <w:r w:rsidR="00AC7F71" w:rsidRPr="00AC7F71">
        <w:t>(“Paris Commitments to Protect Children from Unlawful Recruitment or Use by Armed Forces or Armed Groups</w:t>
      </w:r>
      <w:r w:rsidR="00AE78A5">
        <w:t>,</w:t>
      </w:r>
      <w:r w:rsidR="00AC7F71" w:rsidRPr="00AC7F71">
        <w:t>” 2007)</w:t>
      </w:r>
      <w:r w:rsidR="005C44F7">
        <w:rPr>
          <w:lang w:eastAsia="en-CA"/>
        </w:rPr>
        <w:t>,</w:t>
      </w:r>
      <w:r w:rsidR="004F2901">
        <w:rPr>
          <w:lang w:eastAsia="en-CA"/>
        </w:rPr>
        <w:t xml:space="preserve"> conventions</w:t>
      </w:r>
      <w:r w:rsidR="00E720CD">
        <w:rPr>
          <w:lang w:eastAsia="en-CA"/>
        </w:rPr>
        <w:t xml:space="preserve"> </w:t>
      </w:r>
      <w:r w:rsidR="00E720CD" w:rsidRPr="00E720CD">
        <w:t>(United Nations</w:t>
      </w:r>
      <w:r w:rsidR="00AE78A5">
        <w:t>,</w:t>
      </w:r>
      <w:r w:rsidR="00E720CD" w:rsidRPr="00E720CD">
        <w:t xml:space="preserve"> 1989)</w:t>
      </w:r>
      <w:r w:rsidR="005C44F7">
        <w:rPr>
          <w:lang w:eastAsia="en-CA"/>
        </w:rPr>
        <w:t>,</w:t>
      </w:r>
      <w:r w:rsidR="004F2901">
        <w:rPr>
          <w:lang w:eastAsia="en-CA"/>
        </w:rPr>
        <w:t xml:space="preserve"> protocols</w:t>
      </w:r>
      <w:r w:rsidR="00E720CD">
        <w:rPr>
          <w:lang w:eastAsia="en-CA"/>
        </w:rPr>
        <w:t xml:space="preserve"> </w:t>
      </w:r>
      <w:r w:rsidR="00E720CD" w:rsidRPr="00E720CD">
        <w:t>(United Nations General Assembly</w:t>
      </w:r>
      <w:r w:rsidR="00AE78A5">
        <w:t>,</w:t>
      </w:r>
      <w:r w:rsidR="00E720CD" w:rsidRPr="00E720CD">
        <w:t xml:space="preserve"> 2000)</w:t>
      </w:r>
      <w:r w:rsidR="005C44F7">
        <w:rPr>
          <w:lang w:eastAsia="en-CA"/>
        </w:rPr>
        <w:t>,</w:t>
      </w:r>
      <w:r w:rsidR="004F2901">
        <w:rPr>
          <w:lang w:eastAsia="en-CA"/>
        </w:rPr>
        <w:t xml:space="preserve"> guidelines</w:t>
      </w:r>
      <w:r w:rsidR="00D011DD">
        <w:rPr>
          <w:lang w:eastAsia="en-CA"/>
        </w:rPr>
        <w:t xml:space="preserve"> and </w:t>
      </w:r>
      <w:r w:rsidR="004F2901">
        <w:rPr>
          <w:lang w:eastAsia="en-CA"/>
        </w:rPr>
        <w:t>principles</w:t>
      </w:r>
      <w:r w:rsidR="00D011DD">
        <w:rPr>
          <w:lang w:eastAsia="en-CA"/>
        </w:rPr>
        <w:t xml:space="preserve"> </w:t>
      </w:r>
      <w:r w:rsidR="00351DCC" w:rsidRPr="00351DCC">
        <w:t>(“Paris Principles and Guidelines on Children Associated with Armed Forces or Armed Groups</w:t>
      </w:r>
      <w:r w:rsidR="00AE78A5">
        <w:t>,</w:t>
      </w:r>
      <w:r w:rsidR="00351DCC" w:rsidRPr="00351DCC">
        <w:t>” 2007; “Cape Town Principles and Best Practices</w:t>
      </w:r>
      <w:r w:rsidR="00AE78A5">
        <w:t>,</w:t>
      </w:r>
      <w:r w:rsidR="00351DCC" w:rsidRPr="00351DCC">
        <w:t>” 1997)</w:t>
      </w:r>
      <w:r w:rsidR="005C44F7">
        <w:rPr>
          <w:lang w:eastAsia="en-CA"/>
        </w:rPr>
        <w:t>,</w:t>
      </w:r>
      <w:r w:rsidR="004F2901">
        <w:rPr>
          <w:lang w:eastAsia="en-CA"/>
        </w:rPr>
        <w:t xml:space="preserve"> </w:t>
      </w:r>
      <w:r w:rsidR="00351DCC">
        <w:rPr>
          <w:lang w:eastAsia="en-CA"/>
        </w:rPr>
        <w:t>among others</w:t>
      </w:r>
      <w:r w:rsidR="004F2901">
        <w:rPr>
          <w:lang w:eastAsia="en-CA"/>
        </w:rPr>
        <w:t>. Scholarly works have also explored these phenomena from various perspectives</w:t>
      </w:r>
      <w:r w:rsidRPr="003D1397">
        <w:rPr>
          <w:lang w:eastAsia="en-CA"/>
        </w:rPr>
        <w:t xml:space="preserve">. Authors like </w:t>
      </w:r>
      <w:proofErr w:type="spellStart"/>
      <w:r w:rsidRPr="003D1397">
        <w:rPr>
          <w:lang w:eastAsia="en-CA"/>
        </w:rPr>
        <w:t>Drumbl</w:t>
      </w:r>
      <w:proofErr w:type="spellEnd"/>
      <w:r w:rsidR="003B5C46" w:rsidRPr="003D1397">
        <w:rPr>
          <w:lang w:eastAsia="en-CA"/>
        </w:rPr>
        <w:t xml:space="preserve"> </w:t>
      </w:r>
      <w:r w:rsidRPr="003D1397">
        <w:rPr>
          <w:lang w:eastAsia="en-CA"/>
        </w:rPr>
        <w:t xml:space="preserve">emphasize the challenges of reintegrating child soldiers into their communities, </w:t>
      </w:r>
      <w:r w:rsidR="00335A33">
        <w:rPr>
          <w:lang w:eastAsia="en-CA"/>
        </w:rPr>
        <w:t>underscore</w:t>
      </w:r>
      <w:r w:rsidR="00335A33" w:rsidRPr="003D1397">
        <w:rPr>
          <w:lang w:eastAsia="en-CA"/>
        </w:rPr>
        <w:t xml:space="preserve"> </w:t>
      </w:r>
      <w:r w:rsidRPr="003D1397">
        <w:rPr>
          <w:lang w:eastAsia="en-CA"/>
        </w:rPr>
        <w:t>their agency as active citizens</w:t>
      </w:r>
      <w:r w:rsidR="00C5636B">
        <w:rPr>
          <w:lang w:eastAsia="en-CA"/>
        </w:rPr>
        <w:t xml:space="preserve"> </w:t>
      </w:r>
      <w:r w:rsidR="00AC7F71" w:rsidRPr="00AC7F71">
        <w:t xml:space="preserve">(2012a, </w:t>
      </w:r>
      <w:r w:rsidR="00AE78A5">
        <w:t>p.</w:t>
      </w:r>
      <w:r w:rsidR="00A4600E">
        <w:t xml:space="preserve"> </w:t>
      </w:r>
      <w:r w:rsidR="00AC7F71" w:rsidRPr="00AC7F71">
        <w:t>482)</w:t>
      </w:r>
      <w:r w:rsidR="00351DCC">
        <w:rPr>
          <w:lang w:eastAsia="en-CA"/>
        </w:rPr>
        <w:t>,</w:t>
      </w:r>
      <w:r w:rsidR="0079657F" w:rsidRPr="003D1397">
        <w:rPr>
          <w:lang w:eastAsia="en-CA"/>
        </w:rPr>
        <w:t xml:space="preserve"> </w:t>
      </w:r>
      <w:r w:rsidRPr="003D1397">
        <w:rPr>
          <w:lang w:eastAsia="en-CA"/>
        </w:rPr>
        <w:t xml:space="preserve">and point </w:t>
      </w:r>
      <w:r w:rsidR="003B5C46" w:rsidRPr="003D1397">
        <w:rPr>
          <w:lang w:eastAsia="en-CA"/>
        </w:rPr>
        <w:t xml:space="preserve">out </w:t>
      </w:r>
      <w:r w:rsidRPr="003D1397">
        <w:rPr>
          <w:lang w:eastAsia="en-CA"/>
        </w:rPr>
        <w:t xml:space="preserve">the various forms that </w:t>
      </w:r>
      <w:r w:rsidR="00335A33">
        <w:rPr>
          <w:lang w:eastAsia="en-CA"/>
        </w:rPr>
        <w:t xml:space="preserve">illicit use of </w:t>
      </w:r>
      <w:r w:rsidRPr="003D1397">
        <w:rPr>
          <w:lang w:eastAsia="en-CA"/>
        </w:rPr>
        <w:t>child</w:t>
      </w:r>
      <w:r w:rsidR="00335A33">
        <w:rPr>
          <w:lang w:eastAsia="en-CA"/>
        </w:rPr>
        <w:t>ren</w:t>
      </w:r>
      <w:r w:rsidRPr="003D1397">
        <w:rPr>
          <w:lang w:eastAsia="en-CA"/>
        </w:rPr>
        <w:t xml:space="preserve"> can take during periods of political violence</w:t>
      </w:r>
      <w:r w:rsidR="00335A33">
        <w:rPr>
          <w:lang w:eastAsia="en-CA"/>
        </w:rPr>
        <w:t xml:space="preserve">. </w:t>
      </w:r>
      <w:proofErr w:type="gramStart"/>
      <w:r w:rsidR="00335A33">
        <w:rPr>
          <w:lang w:eastAsia="en-CA"/>
        </w:rPr>
        <w:t>All of</w:t>
      </w:r>
      <w:proofErr w:type="gramEnd"/>
      <w:r w:rsidR="00335A33">
        <w:rPr>
          <w:lang w:eastAsia="en-CA"/>
        </w:rPr>
        <w:t xml:space="preserve"> these dynamics inhibit preventative efforts.  </w:t>
      </w:r>
    </w:p>
    <w:p w14:paraId="3892D111" w14:textId="3877A888" w:rsidR="00AA2A1B" w:rsidRPr="00AA2A1B" w:rsidRDefault="573E89DE" w:rsidP="003D1397">
      <w:pPr>
        <w:spacing w:before="240" w:after="240" w:line="360" w:lineRule="auto"/>
        <w:jc w:val="both"/>
        <w:rPr>
          <w:b/>
          <w:i/>
          <w:lang w:eastAsia="en-CA"/>
        </w:rPr>
      </w:pPr>
      <w:r w:rsidRPr="003D1397">
        <w:rPr>
          <w:lang w:eastAsia="en-CA"/>
        </w:rPr>
        <w:t>Understanding child soldiers presents two key challenges. Firstly, there is a misconception regarding child soldiers as young children carrying large weapons and serving as frontline combatants</w:t>
      </w:r>
      <w:r w:rsidR="003C558B">
        <w:rPr>
          <w:lang w:eastAsia="en-CA"/>
        </w:rPr>
        <w:t xml:space="preserve"> in African countries</w:t>
      </w:r>
      <w:r w:rsidRPr="003D1397">
        <w:rPr>
          <w:lang w:eastAsia="en-CA"/>
        </w:rPr>
        <w:t>. Most child soldiers are adolescents between 15 and 17 years old, only 40% of them are of African origin</w:t>
      </w:r>
      <w:r w:rsidR="00187052">
        <w:rPr>
          <w:lang w:eastAsia="en-CA"/>
        </w:rPr>
        <w:t>, and many have roles beyond combat duties</w:t>
      </w:r>
      <w:r w:rsidR="00351DCC">
        <w:rPr>
          <w:lang w:eastAsia="en-CA"/>
        </w:rPr>
        <w:t xml:space="preserve"> </w:t>
      </w:r>
      <w:r w:rsidR="00AC7F71" w:rsidRPr="00AC7F71">
        <w:t>(</w:t>
      </w:r>
      <w:proofErr w:type="spellStart"/>
      <w:r w:rsidR="00AC7F71" w:rsidRPr="00AC7F71">
        <w:t>Drumbl</w:t>
      </w:r>
      <w:proofErr w:type="spellEnd"/>
      <w:r w:rsidR="00AE78A5">
        <w:t>,</w:t>
      </w:r>
      <w:r w:rsidR="00AC7F71" w:rsidRPr="00AC7F71">
        <w:t xml:space="preserve"> 2012b, </w:t>
      </w:r>
      <w:r w:rsidR="00AE78A5">
        <w:t>p.</w:t>
      </w:r>
      <w:r w:rsidR="00A4600E">
        <w:t xml:space="preserve"> </w:t>
      </w:r>
      <w:r w:rsidR="00AC7F71" w:rsidRPr="00AC7F71">
        <w:t>481)</w:t>
      </w:r>
      <w:r w:rsidR="00351DCC">
        <w:t>.</w:t>
      </w:r>
      <w:r w:rsidRPr="003D1397">
        <w:rPr>
          <w:lang w:eastAsia="en-CA"/>
        </w:rPr>
        <w:t xml:space="preserve"> Additionally, </w:t>
      </w:r>
      <w:r w:rsidR="00335A33">
        <w:rPr>
          <w:lang w:eastAsia="en-CA"/>
        </w:rPr>
        <w:t>documenting the prevalence of child soldiers</w:t>
      </w:r>
      <w:r w:rsidRPr="003D1397">
        <w:rPr>
          <w:lang w:eastAsia="en-CA"/>
        </w:rPr>
        <w:t xml:space="preserve"> faces significant obstacles</w:t>
      </w:r>
      <w:r w:rsidR="004F2901">
        <w:rPr>
          <w:lang w:eastAsia="en-CA"/>
        </w:rPr>
        <w:t xml:space="preserve"> like</w:t>
      </w:r>
      <w:r w:rsidRPr="003D1397">
        <w:rPr>
          <w:lang w:eastAsia="en-CA"/>
        </w:rPr>
        <w:t xml:space="preserve"> underreporting and competition among agencies and </w:t>
      </w:r>
      <w:r w:rsidR="00335A33">
        <w:rPr>
          <w:lang w:eastAsia="en-CA"/>
        </w:rPr>
        <w:t>n</w:t>
      </w:r>
      <w:r w:rsidR="00975348" w:rsidRPr="003D1397">
        <w:rPr>
          <w:lang w:eastAsia="en-CA"/>
        </w:rPr>
        <w:t>on-</w:t>
      </w:r>
      <w:r w:rsidR="00335A33">
        <w:rPr>
          <w:lang w:eastAsia="en-CA"/>
        </w:rPr>
        <w:t>g</w:t>
      </w:r>
      <w:r w:rsidR="00975348" w:rsidRPr="003D1397">
        <w:rPr>
          <w:lang w:eastAsia="en-CA"/>
        </w:rPr>
        <w:t>overnmental</w:t>
      </w:r>
      <w:r w:rsidR="000F3A9D">
        <w:rPr>
          <w:lang w:eastAsia="en-CA"/>
        </w:rPr>
        <w:t xml:space="preserve"> </w:t>
      </w:r>
      <w:r w:rsidR="00335A33">
        <w:rPr>
          <w:lang w:eastAsia="en-CA"/>
        </w:rPr>
        <w:t>o</w:t>
      </w:r>
      <w:r w:rsidR="00975348" w:rsidRPr="003D1397">
        <w:rPr>
          <w:lang w:eastAsia="en-CA"/>
        </w:rPr>
        <w:t xml:space="preserve">rganizations </w:t>
      </w:r>
      <w:r w:rsidRPr="003D1397">
        <w:rPr>
          <w:lang w:eastAsia="en-CA"/>
        </w:rPr>
        <w:t>(</w:t>
      </w:r>
      <w:r w:rsidR="00975348" w:rsidRPr="003D1397">
        <w:rPr>
          <w:lang w:eastAsia="en-CA"/>
        </w:rPr>
        <w:t>NGOs</w:t>
      </w:r>
      <w:r w:rsidRPr="003D1397">
        <w:rPr>
          <w:lang w:eastAsia="en-CA"/>
        </w:rPr>
        <w:t>) working in the field who do not share their data</w:t>
      </w:r>
      <w:r w:rsidR="00351DCC">
        <w:rPr>
          <w:lang w:eastAsia="en-CA"/>
        </w:rPr>
        <w:t xml:space="preserve"> </w:t>
      </w:r>
      <w:r w:rsidR="00AC7F71" w:rsidRPr="00AC7F71">
        <w:t>(Firchow</w:t>
      </w:r>
      <w:r w:rsidR="00A4600E">
        <w:t>,</w:t>
      </w:r>
      <w:r w:rsidR="00AC7F71" w:rsidRPr="00AC7F71">
        <w:t xml:space="preserve"> 2018a, </w:t>
      </w:r>
      <w:r w:rsidR="00A4600E">
        <w:t xml:space="preserve">p. </w:t>
      </w:r>
      <w:r w:rsidR="00AC7F71" w:rsidRPr="00AC7F71">
        <w:t>24)</w:t>
      </w:r>
      <w:r w:rsidR="00351DCC">
        <w:rPr>
          <w:lang w:eastAsia="en-CA"/>
        </w:rPr>
        <w:t>.</w:t>
      </w:r>
      <w:r w:rsidRPr="003D1397">
        <w:rPr>
          <w:lang w:eastAsia="en-CA"/>
        </w:rPr>
        <w:t xml:space="preserve"> Consequently, policymakers</w:t>
      </w:r>
      <w:r w:rsidR="00975348">
        <w:rPr>
          <w:lang w:eastAsia="en-CA"/>
        </w:rPr>
        <w:t>’</w:t>
      </w:r>
      <w:r w:rsidRPr="003D1397">
        <w:rPr>
          <w:lang w:eastAsia="en-CA"/>
        </w:rPr>
        <w:t xml:space="preserve"> understanding of the root causes</w:t>
      </w:r>
      <w:r w:rsidR="004F2901">
        <w:rPr>
          <w:lang w:eastAsia="en-CA"/>
        </w:rPr>
        <w:t xml:space="preserve"> of conflict</w:t>
      </w:r>
      <w:r w:rsidR="00335A33">
        <w:rPr>
          <w:lang w:eastAsia="en-CA"/>
        </w:rPr>
        <w:t xml:space="preserve"> </w:t>
      </w:r>
      <w:r w:rsidR="00EB6FE2">
        <w:rPr>
          <w:lang w:eastAsia="en-CA"/>
        </w:rPr>
        <w:t>–</w:t>
      </w:r>
      <w:r w:rsidR="00335A33">
        <w:rPr>
          <w:lang w:eastAsia="en-CA"/>
        </w:rPr>
        <w:t xml:space="preserve"> </w:t>
      </w:r>
      <w:r w:rsidRPr="003D1397">
        <w:rPr>
          <w:lang w:eastAsia="en-CA"/>
        </w:rPr>
        <w:t xml:space="preserve">such as motivations for joining armed groups and the socio-economic </w:t>
      </w:r>
      <w:r w:rsidR="001427C0">
        <w:rPr>
          <w:lang w:eastAsia="en-CA"/>
        </w:rPr>
        <w:t>context</w:t>
      </w:r>
      <w:r w:rsidR="001427C0" w:rsidRPr="003D1397">
        <w:rPr>
          <w:lang w:eastAsia="en-CA"/>
        </w:rPr>
        <w:t xml:space="preserve"> </w:t>
      </w:r>
      <w:r w:rsidRPr="003D1397">
        <w:rPr>
          <w:lang w:eastAsia="en-CA"/>
        </w:rPr>
        <w:t xml:space="preserve">that </w:t>
      </w:r>
      <w:r w:rsidR="00AA2A1B">
        <w:rPr>
          <w:lang w:eastAsia="en-CA"/>
        </w:rPr>
        <w:t>drives</w:t>
      </w:r>
      <w:r w:rsidRPr="003D1397">
        <w:rPr>
          <w:lang w:eastAsia="en-CA"/>
        </w:rPr>
        <w:t xml:space="preserve"> youth toward violence</w:t>
      </w:r>
      <w:r w:rsidR="00351DCC">
        <w:rPr>
          <w:lang w:eastAsia="en-CA"/>
        </w:rPr>
        <w:t xml:space="preserve"> </w:t>
      </w:r>
      <w:r w:rsidR="00AC7F71" w:rsidRPr="00AC7F71">
        <w:t>(Garbarino, Governale, and Nesi</w:t>
      </w:r>
      <w:r w:rsidR="00E6706E">
        <w:t>,</w:t>
      </w:r>
      <w:r w:rsidR="00AC7F71" w:rsidRPr="00AC7F71">
        <w:t xml:space="preserve"> 2020a, </w:t>
      </w:r>
      <w:r w:rsidR="00E6706E">
        <w:t xml:space="preserve">p. </w:t>
      </w:r>
      <w:r w:rsidR="00AC7F71" w:rsidRPr="00AC7F71">
        <w:t>4)</w:t>
      </w:r>
      <w:r w:rsidR="00351DCC">
        <w:rPr>
          <w:lang w:eastAsia="en-CA"/>
        </w:rPr>
        <w:t xml:space="preserve"> </w:t>
      </w:r>
      <w:r w:rsidR="00EB6FE2">
        <w:rPr>
          <w:lang w:eastAsia="en-CA"/>
        </w:rPr>
        <w:t>–</w:t>
      </w:r>
      <w:r w:rsidRPr="003D1397">
        <w:rPr>
          <w:lang w:eastAsia="en-CA"/>
        </w:rPr>
        <w:t xml:space="preserve"> including post-conflict involvement in illegal </w:t>
      </w:r>
      <w:r w:rsidRPr="003D1397">
        <w:rPr>
          <w:lang w:eastAsia="en-CA"/>
        </w:rPr>
        <w:lastRenderedPageBreak/>
        <w:t xml:space="preserve">armed groups or gangs, remains </w:t>
      </w:r>
      <w:r w:rsidR="000F3A9D">
        <w:rPr>
          <w:lang w:eastAsia="en-CA"/>
        </w:rPr>
        <w:t>insufficient</w:t>
      </w:r>
      <w:r w:rsidRPr="003D1397">
        <w:rPr>
          <w:lang w:eastAsia="en-CA"/>
        </w:rPr>
        <w:t>.  </w:t>
      </w:r>
      <w:r w:rsidR="00335A33">
        <w:rPr>
          <w:lang w:eastAsia="en-CA"/>
        </w:rPr>
        <w:t>This chapter thereby</w:t>
      </w:r>
      <w:r w:rsidR="00F507DD">
        <w:rPr>
          <w:lang w:eastAsia="en-CA"/>
        </w:rPr>
        <w:t xml:space="preserve"> links to research about trafficked children and criminalized children as expert</w:t>
      </w:r>
      <w:r w:rsidR="00282357">
        <w:rPr>
          <w:lang w:eastAsia="en-CA"/>
        </w:rPr>
        <w:t>l</w:t>
      </w:r>
      <w:r w:rsidR="00F507DD">
        <w:rPr>
          <w:lang w:eastAsia="en-CA"/>
        </w:rPr>
        <w:t>y dealt with by Silvia Scarpa in this volume.</w:t>
      </w:r>
    </w:p>
    <w:p w14:paraId="294AA639" w14:textId="17393B30" w:rsidR="005A2B58" w:rsidRDefault="573E89DE" w:rsidP="003D1397">
      <w:pPr>
        <w:spacing w:before="240" w:after="240" w:line="360" w:lineRule="auto"/>
        <w:jc w:val="both"/>
        <w:rPr>
          <w:lang w:eastAsia="en-CA"/>
        </w:rPr>
      </w:pPr>
      <w:r w:rsidRPr="003D1397">
        <w:rPr>
          <w:lang w:eastAsia="en-CA"/>
        </w:rPr>
        <w:t>Post-conflict scenarios bring forth fresh challenges as</w:t>
      </w:r>
      <w:r w:rsidR="00F507DD">
        <w:rPr>
          <w:lang w:eastAsia="en-CA"/>
        </w:rPr>
        <w:t xml:space="preserve"> pernicious</w:t>
      </w:r>
      <w:r w:rsidRPr="003D1397">
        <w:rPr>
          <w:lang w:eastAsia="en-CA"/>
        </w:rPr>
        <w:t xml:space="preserve"> new groups and actors emerge</w:t>
      </w:r>
      <w:r w:rsidR="00F507DD">
        <w:rPr>
          <w:lang w:eastAsia="en-CA"/>
        </w:rPr>
        <w:t>. Some of these entities are sustained by illegal economies</w:t>
      </w:r>
      <w:r w:rsidR="00351DCC">
        <w:rPr>
          <w:lang w:eastAsia="en-CA"/>
        </w:rPr>
        <w:t xml:space="preserve"> </w:t>
      </w:r>
      <w:r w:rsidR="00AC7F71" w:rsidRPr="00AC7F71">
        <w:t>(Vélez and Lobo</w:t>
      </w:r>
      <w:r w:rsidR="00E6706E">
        <w:t>,</w:t>
      </w:r>
      <w:r w:rsidR="00AC7F71" w:rsidRPr="00AC7F71">
        <w:t xml:space="preserve"> 2019, </w:t>
      </w:r>
      <w:r w:rsidR="00E6706E">
        <w:t xml:space="preserve">p. </w:t>
      </w:r>
      <w:r w:rsidR="00AC7F71" w:rsidRPr="00AC7F71">
        <w:t>72; Gutierrez</w:t>
      </w:r>
      <w:r w:rsidR="00E6706E">
        <w:t>,</w:t>
      </w:r>
      <w:r w:rsidR="00AC7F71" w:rsidRPr="00AC7F71">
        <w:t xml:space="preserve"> 2020, </w:t>
      </w:r>
      <w:r w:rsidR="00E6706E">
        <w:t xml:space="preserve">p. </w:t>
      </w:r>
      <w:r w:rsidR="00AC7F71" w:rsidRPr="00AC7F71">
        <w:t>1008)</w:t>
      </w:r>
      <w:r w:rsidR="00351DCC">
        <w:rPr>
          <w:lang w:eastAsia="en-CA"/>
        </w:rPr>
        <w:t>.</w:t>
      </w:r>
      <w:r w:rsidRPr="003D1397">
        <w:rPr>
          <w:lang w:eastAsia="en-CA"/>
        </w:rPr>
        <w:t xml:space="preserve"> </w:t>
      </w:r>
      <w:r w:rsidR="00F507DD">
        <w:rPr>
          <w:lang w:eastAsia="en-CA"/>
        </w:rPr>
        <w:t>N</w:t>
      </w:r>
      <w:r w:rsidR="005A2B58">
        <w:rPr>
          <w:lang w:eastAsia="en-CA"/>
        </w:rPr>
        <w:t xml:space="preserve">ew </w:t>
      </w:r>
      <w:r w:rsidRPr="003D1397">
        <w:rPr>
          <w:lang w:eastAsia="en-CA"/>
        </w:rPr>
        <w:t xml:space="preserve">groups exhibit high adaptability and dissuasion strategies </w:t>
      </w:r>
      <w:r w:rsidR="00F507DD">
        <w:rPr>
          <w:lang w:eastAsia="en-CA"/>
        </w:rPr>
        <w:t>which</w:t>
      </w:r>
      <w:r w:rsidR="00F507DD" w:rsidRPr="003D1397">
        <w:rPr>
          <w:lang w:eastAsia="en-CA"/>
        </w:rPr>
        <w:t xml:space="preserve"> </w:t>
      </w:r>
      <w:r w:rsidRPr="003D1397">
        <w:rPr>
          <w:lang w:eastAsia="en-CA"/>
        </w:rPr>
        <w:t>keep them from</w:t>
      </w:r>
      <w:r w:rsidR="00C5636B">
        <w:rPr>
          <w:lang w:eastAsia="en-CA"/>
        </w:rPr>
        <w:t xml:space="preserve"> </w:t>
      </w:r>
      <w:r w:rsidRPr="003D1397">
        <w:rPr>
          <w:lang w:eastAsia="en-CA"/>
        </w:rPr>
        <w:t xml:space="preserve">direct confrontation with </w:t>
      </w:r>
      <w:r w:rsidR="00692BC5">
        <w:rPr>
          <w:lang w:eastAsia="en-CA"/>
        </w:rPr>
        <w:t xml:space="preserve">the </w:t>
      </w:r>
      <w:commentRangeStart w:id="1"/>
      <w:r w:rsidR="00692BC5">
        <w:rPr>
          <w:lang w:eastAsia="en-CA"/>
        </w:rPr>
        <w:t>National Army and Police forces</w:t>
      </w:r>
      <w:commentRangeEnd w:id="1"/>
      <w:r w:rsidR="00B13C01">
        <w:rPr>
          <w:rStyle w:val="CommentReference"/>
        </w:rPr>
        <w:commentReference w:id="1"/>
      </w:r>
      <w:r w:rsidR="005A2B58">
        <w:rPr>
          <w:lang w:eastAsia="en-CA"/>
        </w:rPr>
        <w:t xml:space="preserve"> </w:t>
      </w:r>
      <w:r w:rsidR="00F507DD">
        <w:rPr>
          <w:lang w:eastAsia="en-CA"/>
        </w:rPr>
        <w:t xml:space="preserve">and thereby render </w:t>
      </w:r>
      <w:r w:rsidR="005A2B58">
        <w:rPr>
          <w:lang w:eastAsia="en-CA"/>
        </w:rPr>
        <w:t xml:space="preserve">them </w:t>
      </w:r>
      <w:r w:rsidR="00F507DD">
        <w:rPr>
          <w:lang w:eastAsia="en-CA"/>
        </w:rPr>
        <w:t xml:space="preserve">difficult </w:t>
      </w:r>
      <w:r w:rsidR="005A2B58">
        <w:rPr>
          <w:lang w:eastAsia="en-CA"/>
        </w:rPr>
        <w:t>to combat</w:t>
      </w:r>
      <w:r w:rsidRPr="003D1397">
        <w:rPr>
          <w:lang w:eastAsia="en-CA"/>
        </w:rPr>
        <w:t>. In fact, gangs and small armed groups are often where minors</w:t>
      </w:r>
      <w:r w:rsidR="00AA2A1B">
        <w:rPr>
          <w:lang w:eastAsia="en-CA"/>
        </w:rPr>
        <w:t xml:space="preserve"> </w:t>
      </w:r>
      <w:r w:rsidRPr="003D1397">
        <w:rPr>
          <w:lang w:eastAsia="en-CA"/>
        </w:rPr>
        <w:t>begin their criminal journeys</w:t>
      </w:r>
      <w:r w:rsidR="005A2B58">
        <w:rPr>
          <w:lang w:eastAsia="en-CA"/>
        </w:rPr>
        <w:t xml:space="preserve">, especially </w:t>
      </w:r>
      <w:r w:rsidR="00F507DD">
        <w:rPr>
          <w:lang w:eastAsia="en-CA"/>
        </w:rPr>
        <w:t xml:space="preserve">minors </w:t>
      </w:r>
      <w:r w:rsidR="005A2B58">
        <w:rPr>
          <w:lang w:eastAsia="en-CA"/>
        </w:rPr>
        <w:t xml:space="preserve">more vulnerable to structural violence. </w:t>
      </w:r>
      <w:commentRangeStart w:id="2"/>
      <w:ins w:id="3" w:author="Microsoft Office User" w:date="2024-04-01T15:30:00Z">
        <w:r w:rsidR="00B13C01">
          <w:rPr>
            <w:lang w:eastAsia="en-CA"/>
          </w:rPr>
          <w:t>Furthe</w:t>
        </w:r>
      </w:ins>
      <w:ins w:id="4" w:author="Microsoft Office User" w:date="2024-04-01T15:31:00Z">
        <w:r w:rsidR="00B13C01">
          <w:rPr>
            <w:lang w:eastAsia="en-CA"/>
          </w:rPr>
          <w:t xml:space="preserve">rmore, this chapter explores </w:t>
        </w:r>
      </w:ins>
      <w:ins w:id="5" w:author="Microsoft Office User" w:date="2024-04-01T15:32:00Z">
        <w:r w:rsidR="00B13C01">
          <w:rPr>
            <w:lang w:eastAsia="en-CA"/>
          </w:rPr>
          <w:t>the inability of peace agreements to prevent youth violence</w:t>
        </w:r>
      </w:ins>
      <w:ins w:id="6" w:author="Microsoft Office User" w:date="2024-04-01T15:34:00Z">
        <w:r w:rsidR="00B13C01">
          <w:rPr>
            <w:lang w:eastAsia="en-CA"/>
          </w:rPr>
          <w:t xml:space="preserve"> despite including child recruitment in negotiation agendas</w:t>
        </w:r>
      </w:ins>
      <w:ins w:id="7" w:author="Microsoft Office User" w:date="2024-04-01T15:32:00Z">
        <w:r w:rsidR="00B13C01">
          <w:rPr>
            <w:lang w:eastAsia="en-CA"/>
          </w:rPr>
          <w:t xml:space="preserve">, notably, </w:t>
        </w:r>
      </w:ins>
      <w:ins w:id="8" w:author="Microsoft Office User" w:date="2024-04-01T15:33:00Z">
        <w:r w:rsidR="00B13C01">
          <w:rPr>
            <w:lang w:eastAsia="en-CA"/>
          </w:rPr>
          <w:t>due to the shift from armed violence to criminal violence and the multiplication of new emerging groups</w:t>
        </w:r>
      </w:ins>
      <w:ins w:id="9" w:author="Microsoft Office User" w:date="2024-04-01T15:35:00Z">
        <w:r w:rsidR="00B13C01">
          <w:rPr>
            <w:lang w:eastAsia="en-CA"/>
          </w:rPr>
          <w:t xml:space="preserve"> that </w:t>
        </w:r>
      </w:ins>
      <w:ins w:id="10" w:author="Microsoft Office User" w:date="2024-04-01T15:36:00Z">
        <w:r w:rsidR="00B13C01">
          <w:rPr>
            <w:lang w:eastAsia="en-CA"/>
          </w:rPr>
          <w:t xml:space="preserve">aim to </w:t>
        </w:r>
      </w:ins>
      <w:ins w:id="11" w:author="Microsoft Office User" w:date="2024-04-01T15:35:00Z">
        <w:r w:rsidR="00B13C01">
          <w:rPr>
            <w:lang w:eastAsia="en-CA"/>
          </w:rPr>
          <w:t xml:space="preserve">navigate within </w:t>
        </w:r>
      </w:ins>
      <w:ins w:id="12" w:author="Microsoft Office User" w:date="2024-04-01T15:36:00Z">
        <w:r w:rsidR="00B13C01">
          <w:rPr>
            <w:lang w:eastAsia="en-CA"/>
          </w:rPr>
          <w:t>the</w:t>
        </w:r>
      </w:ins>
      <w:ins w:id="13" w:author="Microsoft Office User" w:date="2024-04-01T15:35:00Z">
        <w:r w:rsidR="00B13C01">
          <w:rPr>
            <w:lang w:eastAsia="en-CA"/>
          </w:rPr>
          <w:t xml:space="preserve"> thin line between</w:t>
        </w:r>
      </w:ins>
      <w:ins w:id="14" w:author="Microsoft Office User" w:date="2024-04-01T15:36:00Z">
        <w:r w:rsidR="00B13C01">
          <w:rPr>
            <w:lang w:eastAsia="en-CA"/>
          </w:rPr>
          <w:t xml:space="preserve"> being an armed and an organized crime group</w:t>
        </w:r>
      </w:ins>
      <w:ins w:id="15" w:author="Microsoft Office User" w:date="2024-04-01T15:33:00Z">
        <w:r w:rsidR="00B13C01">
          <w:rPr>
            <w:lang w:eastAsia="en-CA"/>
          </w:rPr>
          <w:t xml:space="preserve">. </w:t>
        </w:r>
      </w:ins>
      <w:commentRangeEnd w:id="2"/>
      <w:ins w:id="16" w:author="Microsoft Office User" w:date="2024-04-01T15:37:00Z">
        <w:r w:rsidR="00B13C01">
          <w:rPr>
            <w:rStyle w:val="CommentReference"/>
          </w:rPr>
          <w:commentReference w:id="2"/>
        </w:r>
      </w:ins>
    </w:p>
    <w:p w14:paraId="2B910419" w14:textId="6364A524" w:rsidR="00483822" w:rsidRPr="003D1397" w:rsidRDefault="00FC4F10" w:rsidP="003D1397">
      <w:pPr>
        <w:spacing w:before="240" w:after="240" w:line="360" w:lineRule="auto"/>
        <w:jc w:val="both"/>
        <w:rPr>
          <w:lang w:eastAsia="en-CA"/>
        </w:rPr>
      </w:pPr>
      <w:r>
        <w:rPr>
          <w:lang w:eastAsia="en-CA"/>
        </w:rPr>
        <w:t>Furthermore, b</w:t>
      </w:r>
      <w:r w:rsidR="005A2B58">
        <w:rPr>
          <w:lang w:eastAsia="en-CA"/>
        </w:rPr>
        <w:t xml:space="preserve">oys aged </w:t>
      </w:r>
      <w:r w:rsidR="00F507DD">
        <w:rPr>
          <w:lang w:eastAsia="en-CA"/>
        </w:rPr>
        <w:t xml:space="preserve">between </w:t>
      </w:r>
      <w:r w:rsidR="005A2B58">
        <w:rPr>
          <w:lang w:eastAsia="en-CA"/>
        </w:rPr>
        <w:t>14</w:t>
      </w:r>
      <w:r w:rsidR="00F507DD">
        <w:rPr>
          <w:lang w:eastAsia="en-CA"/>
        </w:rPr>
        <w:t xml:space="preserve"> and </w:t>
      </w:r>
      <w:r w:rsidR="005A2B58">
        <w:rPr>
          <w:lang w:eastAsia="en-CA"/>
        </w:rPr>
        <w:t xml:space="preserve">17 from low-income </w:t>
      </w:r>
      <w:proofErr w:type="gramStart"/>
      <w:r w:rsidR="005A2B58">
        <w:rPr>
          <w:lang w:eastAsia="en-CA"/>
        </w:rPr>
        <w:t>households</w:t>
      </w:r>
      <w:proofErr w:type="gramEnd"/>
      <w:r w:rsidR="005A2B58">
        <w:rPr>
          <w:lang w:eastAsia="en-CA"/>
        </w:rPr>
        <w:t xml:space="preserve"> face stigma and </w:t>
      </w:r>
      <w:r w:rsidR="005A2B58" w:rsidRPr="005A2B58">
        <w:rPr>
          <w:lang w:eastAsia="en-CA"/>
        </w:rPr>
        <w:t>discrimination</w:t>
      </w:r>
      <w:r w:rsidR="005A2B58" w:rsidRPr="00AA2A1B">
        <w:rPr>
          <w:lang w:eastAsia="en-CA"/>
        </w:rPr>
        <w:t xml:space="preserve"> </w:t>
      </w:r>
      <w:r>
        <w:rPr>
          <w:lang w:eastAsia="en-CA"/>
        </w:rPr>
        <w:t>by other fellow citizens and some police officers</w:t>
      </w:r>
      <w:r w:rsidR="00351DCC">
        <w:rPr>
          <w:lang w:eastAsia="en-CA"/>
        </w:rPr>
        <w:t xml:space="preserve"> </w:t>
      </w:r>
      <w:r w:rsidR="00AC7F71" w:rsidRPr="00AC7F71">
        <w:t>(Alvarado</w:t>
      </w:r>
      <w:r w:rsidR="00F41AFC">
        <w:t>,</w:t>
      </w:r>
      <w:r w:rsidR="00AC7F71" w:rsidRPr="00AC7F71">
        <w:t xml:space="preserve"> 2013, </w:t>
      </w:r>
      <w:r w:rsidR="00F41AFC">
        <w:t xml:space="preserve">p. </w:t>
      </w:r>
      <w:r w:rsidR="00AC7F71" w:rsidRPr="00AC7F71">
        <w:t>230; Callejas Fonseca and Piña Mendoza</w:t>
      </w:r>
      <w:r w:rsidR="00F41AFC">
        <w:t>,</w:t>
      </w:r>
      <w:r w:rsidR="00AC7F71" w:rsidRPr="00AC7F71">
        <w:t xml:space="preserve"> 2005, </w:t>
      </w:r>
      <w:r w:rsidR="00F41AFC">
        <w:t xml:space="preserve">p. </w:t>
      </w:r>
      <w:r w:rsidR="00AC7F71" w:rsidRPr="00AC7F71">
        <w:t>64)</w:t>
      </w:r>
      <w:r w:rsidR="00351DCC">
        <w:rPr>
          <w:lang w:eastAsia="en-CA"/>
        </w:rPr>
        <w:t>,</w:t>
      </w:r>
      <w:r w:rsidRPr="00463C7E">
        <w:rPr>
          <w:lang w:val="en-CA" w:eastAsia="en-CA"/>
        </w:rPr>
        <w:t xml:space="preserve"> </w:t>
      </w:r>
      <w:r>
        <w:rPr>
          <w:lang w:eastAsia="en-CA"/>
        </w:rPr>
        <w:t>creating a binary perception of this group of adolescents where they are dangerous</w:t>
      </w:r>
      <w:r w:rsidR="00F507DD">
        <w:rPr>
          <w:lang w:eastAsia="en-CA"/>
        </w:rPr>
        <w:t xml:space="preserve">, </w:t>
      </w:r>
      <w:r>
        <w:rPr>
          <w:lang w:eastAsia="en-CA"/>
        </w:rPr>
        <w:t>poor</w:t>
      </w:r>
      <w:r w:rsidR="00F507DD">
        <w:rPr>
          <w:lang w:eastAsia="en-CA"/>
        </w:rPr>
        <w:t>,</w:t>
      </w:r>
      <w:r>
        <w:rPr>
          <w:lang w:eastAsia="en-CA"/>
        </w:rPr>
        <w:t xml:space="preserve"> </w:t>
      </w:r>
      <w:r w:rsidR="00F507DD">
        <w:rPr>
          <w:lang w:eastAsia="en-CA"/>
        </w:rPr>
        <w:t xml:space="preserve">or </w:t>
      </w:r>
      <w:r>
        <w:rPr>
          <w:lang w:eastAsia="en-CA"/>
        </w:rPr>
        <w:t xml:space="preserve">helpless. </w:t>
      </w:r>
      <w:r w:rsidR="00602C54">
        <w:rPr>
          <w:lang w:eastAsia="en-CA"/>
        </w:rPr>
        <w:t>Such b</w:t>
      </w:r>
      <w:r>
        <w:rPr>
          <w:lang w:eastAsia="en-CA"/>
        </w:rPr>
        <w:t xml:space="preserve">inary categorizations impede the understanding of the big picture and </w:t>
      </w:r>
      <w:r w:rsidRPr="00602C54">
        <w:rPr>
          <w:lang w:eastAsia="en-CA"/>
        </w:rPr>
        <w:t xml:space="preserve">exacerbate the gap between institutions and </w:t>
      </w:r>
      <w:r w:rsidR="00602C54" w:rsidRPr="00602C54">
        <w:rPr>
          <w:lang w:eastAsia="en-CA"/>
        </w:rPr>
        <w:t xml:space="preserve">the very population they aim to </w:t>
      </w:r>
      <w:r w:rsidR="00F507DD">
        <w:rPr>
          <w:lang w:eastAsia="en-CA"/>
        </w:rPr>
        <w:t>safeguard</w:t>
      </w:r>
      <w:r w:rsidR="00351DCC">
        <w:rPr>
          <w:lang w:eastAsia="en-CA"/>
        </w:rPr>
        <w:t xml:space="preserve"> </w:t>
      </w:r>
      <w:r w:rsidR="00AC7F71" w:rsidRPr="00AC7F71">
        <w:t>(María Paula Espejo</w:t>
      </w:r>
      <w:r w:rsidR="00F41AFC">
        <w:t>,</w:t>
      </w:r>
      <w:r w:rsidR="00AC7F71" w:rsidRPr="00AC7F71">
        <w:t xml:space="preserve"> 2021, </w:t>
      </w:r>
      <w:r w:rsidR="00F41AFC">
        <w:t xml:space="preserve">p. </w:t>
      </w:r>
      <w:r w:rsidR="00AC7F71" w:rsidRPr="00AC7F71">
        <w:t>8)</w:t>
      </w:r>
      <w:r w:rsidR="00351DCC">
        <w:t>.</w:t>
      </w:r>
      <w:r w:rsidR="00886F19">
        <w:rPr>
          <w:lang w:eastAsia="en-CA"/>
        </w:rPr>
        <w:t xml:space="preserve"> </w:t>
      </w:r>
      <w:r w:rsidR="00F507DD">
        <w:rPr>
          <w:lang w:eastAsia="en-CA"/>
        </w:rPr>
        <w:t xml:space="preserve">A need consequently arises </w:t>
      </w:r>
      <w:r w:rsidR="00602C54">
        <w:rPr>
          <w:lang w:eastAsia="en-CA"/>
        </w:rPr>
        <w:t xml:space="preserve">for context-specific prevention strategies with an intersectional approach that includes age, socioeconomic </w:t>
      </w:r>
      <w:proofErr w:type="gramStart"/>
      <w:r w:rsidR="00602C54">
        <w:rPr>
          <w:lang w:eastAsia="en-CA"/>
        </w:rPr>
        <w:t>status</w:t>
      </w:r>
      <w:proofErr w:type="gramEnd"/>
      <w:r w:rsidR="00602C54">
        <w:rPr>
          <w:lang w:eastAsia="en-CA"/>
        </w:rPr>
        <w:t xml:space="preserve"> and gender, at the very least. </w:t>
      </w:r>
    </w:p>
    <w:p w14:paraId="75570F77" w14:textId="54FA1E37" w:rsidR="00483822" w:rsidRPr="003D1397" w:rsidRDefault="5ED974A5" w:rsidP="003D1397">
      <w:pPr>
        <w:spacing w:before="240" w:after="240" w:line="360" w:lineRule="auto"/>
        <w:jc w:val="both"/>
        <w:rPr>
          <w:lang w:eastAsia="en-CA"/>
        </w:rPr>
      </w:pPr>
      <w:r w:rsidRPr="003D1397">
        <w:rPr>
          <w:lang w:eastAsia="en-CA"/>
        </w:rPr>
        <w:t xml:space="preserve">This </w:t>
      </w:r>
      <w:r w:rsidR="008E44A1">
        <w:rPr>
          <w:lang w:eastAsia="en-CA"/>
        </w:rPr>
        <w:t>chapter</w:t>
      </w:r>
      <w:r w:rsidR="008E44A1" w:rsidRPr="003D1397">
        <w:rPr>
          <w:lang w:eastAsia="en-CA"/>
        </w:rPr>
        <w:t xml:space="preserve"> </w:t>
      </w:r>
      <w:r w:rsidRPr="003D1397">
        <w:rPr>
          <w:lang w:eastAsia="en-CA"/>
        </w:rPr>
        <w:t>analy</w:t>
      </w:r>
      <w:r w:rsidR="00F507DD">
        <w:rPr>
          <w:lang w:eastAsia="en-CA"/>
        </w:rPr>
        <w:t>s</w:t>
      </w:r>
      <w:r w:rsidRPr="003D1397">
        <w:rPr>
          <w:lang w:eastAsia="en-CA"/>
        </w:rPr>
        <w:t>e</w:t>
      </w:r>
      <w:r w:rsidR="00F507DD">
        <w:rPr>
          <w:lang w:eastAsia="en-CA"/>
        </w:rPr>
        <w:t>s</w:t>
      </w:r>
      <w:r w:rsidRPr="003D1397">
        <w:rPr>
          <w:lang w:eastAsia="en-CA"/>
        </w:rPr>
        <w:t xml:space="preserve"> the use of minors and the accompanying challenges for the prevention of child recruitment</w:t>
      </w:r>
      <w:r w:rsidR="00F9407F">
        <w:rPr>
          <w:lang w:eastAsia="en-CA"/>
        </w:rPr>
        <w:t xml:space="preserve"> and use</w:t>
      </w:r>
      <w:r w:rsidRPr="003D1397">
        <w:rPr>
          <w:lang w:eastAsia="en-CA"/>
        </w:rPr>
        <w:t xml:space="preserve"> in post-conflict scenarios. Colombia will be our case study as it meets </w:t>
      </w:r>
      <w:r w:rsidR="00BA07E1">
        <w:rPr>
          <w:lang w:eastAsia="en-CA"/>
        </w:rPr>
        <w:t>key</w:t>
      </w:r>
      <w:r w:rsidRPr="003D1397">
        <w:rPr>
          <w:lang w:eastAsia="en-CA"/>
        </w:rPr>
        <w:t xml:space="preserve"> characteristics addressed above,</w:t>
      </w:r>
      <w:r w:rsidR="00F9407F">
        <w:rPr>
          <w:lang w:eastAsia="en-CA"/>
        </w:rPr>
        <w:t xml:space="preserve"> </w:t>
      </w:r>
      <w:r w:rsidR="00BA07E1">
        <w:rPr>
          <w:lang w:eastAsia="en-CA"/>
        </w:rPr>
        <w:t>namely</w:t>
      </w:r>
      <w:r w:rsidR="00F9407F">
        <w:rPr>
          <w:lang w:eastAsia="en-CA"/>
        </w:rPr>
        <w:t>,</w:t>
      </w:r>
      <w:r w:rsidRPr="003D1397">
        <w:rPr>
          <w:lang w:eastAsia="en-CA"/>
        </w:rPr>
        <w:t xml:space="preserve"> the presence of atomized groups involved in illegal economies</w:t>
      </w:r>
      <w:r w:rsidR="00351DCC">
        <w:rPr>
          <w:lang w:eastAsia="en-CA"/>
        </w:rPr>
        <w:t xml:space="preserve"> </w:t>
      </w:r>
      <w:r w:rsidR="00EB6FE2">
        <w:rPr>
          <w:lang w:eastAsia="en-CA"/>
        </w:rPr>
        <w:t>–</w:t>
      </w:r>
      <w:r w:rsidR="00351DCC">
        <w:rPr>
          <w:lang w:eastAsia="en-CA"/>
        </w:rPr>
        <w:t xml:space="preserve"> </w:t>
      </w:r>
      <w:r w:rsidR="00602C54">
        <w:rPr>
          <w:lang w:eastAsia="en-CA"/>
        </w:rPr>
        <w:t xml:space="preserve">including drug trafficking, arms, human </w:t>
      </w:r>
      <w:proofErr w:type="gramStart"/>
      <w:r w:rsidR="00602C54">
        <w:rPr>
          <w:lang w:eastAsia="en-CA"/>
        </w:rPr>
        <w:t>trafficking</w:t>
      </w:r>
      <w:proofErr w:type="gramEnd"/>
      <w:r w:rsidR="00602C54">
        <w:rPr>
          <w:lang w:eastAsia="en-CA"/>
        </w:rPr>
        <w:t xml:space="preserve"> and illegal mining</w:t>
      </w:r>
      <w:r w:rsidR="00351DCC">
        <w:rPr>
          <w:lang w:eastAsia="en-CA"/>
        </w:rPr>
        <w:t xml:space="preserve"> </w:t>
      </w:r>
      <w:r w:rsidR="00AC7F71" w:rsidRPr="00AC7F71">
        <w:t>(Gutiérrez D. and Thomson</w:t>
      </w:r>
      <w:r w:rsidR="00F41AFC">
        <w:t>,</w:t>
      </w:r>
      <w:r w:rsidR="00AC7F71" w:rsidRPr="00AC7F71">
        <w:t xml:space="preserve"> 2021, </w:t>
      </w:r>
      <w:r w:rsidR="00F41AFC">
        <w:t xml:space="preserve">p. </w:t>
      </w:r>
      <w:r w:rsidR="00AC7F71" w:rsidRPr="00AC7F71">
        <w:t>26)</w:t>
      </w:r>
      <w:r w:rsidR="00351DCC">
        <w:rPr>
          <w:lang w:eastAsia="en-CA"/>
        </w:rPr>
        <w:t xml:space="preserve"> </w:t>
      </w:r>
      <w:r w:rsidR="00EB6FE2">
        <w:rPr>
          <w:lang w:eastAsia="en-CA"/>
        </w:rPr>
        <w:t>–</w:t>
      </w:r>
      <w:r w:rsidRPr="003D1397">
        <w:rPr>
          <w:lang w:eastAsia="en-CA"/>
        </w:rPr>
        <w:t xml:space="preserve"> </w:t>
      </w:r>
      <w:r w:rsidR="00BA07E1">
        <w:rPr>
          <w:lang w:eastAsia="en-CA"/>
        </w:rPr>
        <w:t xml:space="preserve">within the context of a </w:t>
      </w:r>
      <w:r w:rsidRPr="003D1397">
        <w:rPr>
          <w:lang w:eastAsia="en-CA"/>
        </w:rPr>
        <w:t>transitional period</w:t>
      </w:r>
      <w:r w:rsidR="00602C54">
        <w:rPr>
          <w:lang w:eastAsia="en-CA"/>
        </w:rPr>
        <w:t xml:space="preserve"> introduced by the Havana negotiations</w:t>
      </w:r>
      <w:r w:rsidRPr="003D1397">
        <w:rPr>
          <w:lang w:eastAsia="en-CA"/>
        </w:rPr>
        <w:t xml:space="preserve">. Our </w:t>
      </w:r>
      <w:r w:rsidR="00BA07E1">
        <w:rPr>
          <w:lang w:eastAsia="en-CA"/>
        </w:rPr>
        <w:t>entry ramp</w:t>
      </w:r>
      <w:r w:rsidRPr="003D1397">
        <w:rPr>
          <w:lang w:eastAsia="en-CA"/>
        </w:rPr>
        <w:t xml:space="preserve"> is the literature </w:t>
      </w:r>
      <w:r w:rsidR="00602C54">
        <w:rPr>
          <w:lang w:eastAsia="en-CA"/>
        </w:rPr>
        <w:t>on</w:t>
      </w:r>
      <w:r w:rsidRPr="003D1397">
        <w:rPr>
          <w:lang w:eastAsia="en-CA"/>
        </w:rPr>
        <w:t xml:space="preserve"> child recruitment and its challenges in transitional justice periods already identified </w:t>
      </w:r>
      <w:r w:rsidR="00BA07E1">
        <w:rPr>
          <w:lang w:eastAsia="en-CA"/>
        </w:rPr>
        <w:t>in the secondary literature</w:t>
      </w:r>
      <w:r w:rsidR="00351DCC">
        <w:rPr>
          <w:lang w:eastAsia="en-CA"/>
        </w:rPr>
        <w:t xml:space="preserve"> </w:t>
      </w:r>
      <w:r w:rsidR="00AC7F71" w:rsidRPr="00AC7F71">
        <w:t>(</w:t>
      </w:r>
      <w:proofErr w:type="spellStart"/>
      <w:r w:rsidR="00AC7F71" w:rsidRPr="00AC7F71">
        <w:t>Kiyala</w:t>
      </w:r>
      <w:proofErr w:type="spellEnd"/>
      <w:r w:rsidR="00F41AFC">
        <w:t>,</w:t>
      </w:r>
      <w:r w:rsidR="00AC7F71" w:rsidRPr="00AC7F71">
        <w:t xml:space="preserve"> 2018, </w:t>
      </w:r>
      <w:r w:rsidR="00F41AFC">
        <w:t xml:space="preserve">p. </w:t>
      </w:r>
      <w:r w:rsidR="00AC7F71" w:rsidRPr="00AC7F71">
        <w:t>194; Daly</w:t>
      </w:r>
      <w:r w:rsidR="00F41AFC">
        <w:t>,</w:t>
      </w:r>
      <w:r w:rsidR="00AC7F71" w:rsidRPr="00AC7F71">
        <w:t xml:space="preserve"> 2018, </w:t>
      </w:r>
      <w:r w:rsidR="00F41AFC">
        <w:t xml:space="preserve">p. </w:t>
      </w:r>
      <w:r w:rsidR="00AC7F71" w:rsidRPr="00AC7F71">
        <w:t>656; Fisher</w:t>
      </w:r>
      <w:r w:rsidR="00F41AFC">
        <w:t>,</w:t>
      </w:r>
      <w:r w:rsidR="00AC7F71" w:rsidRPr="00AC7F71">
        <w:t xml:space="preserve"> 2013, </w:t>
      </w:r>
      <w:r w:rsidR="00F41AFC">
        <w:t xml:space="preserve">p. </w:t>
      </w:r>
      <w:r w:rsidR="00AC7F71" w:rsidRPr="00AC7F71">
        <w:t xml:space="preserve">1; </w:t>
      </w:r>
      <w:proofErr w:type="spellStart"/>
      <w:r w:rsidR="00AC7F71" w:rsidRPr="00AC7F71">
        <w:t>Steinl</w:t>
      </w:r>
      <w:proofErr w:type="spellEnd"/>
      <w:r w:rsidR="00F41AFC">
        <w:t>,</w:t>
      </w:r>
      <w:r w:rsidR="00AC7F71" w:rsidRPr="00AC7F71">
        <w:t xml:space="preserve"> 2017, </w:t>
      </w:r>
      <w:r w:rsidR="00F41AFC">
        <w:t xml:space="preserve">p. </w:t>
      </w:r>
      <w:r w:rsidR="00AC7F71" w:rsidRPr="00AC7F71">
        <w:t>14)</w:t>
      </w:r>
      <w:r w:rsidR="00351DCC">
        <w:rPr>
          <w:lang w:eastAsia="en-CA"/>
        </w:rPr>
        <w:t>,</w:t>
      </w:r>
      <w:r w:rsidR="00602C54">
        <w:rPr>
          <w:lang w:eastAsia="en-CA"/>
        </w:rPr>
        <w:t xml:space="preserve"> the Colombian case, and data from the Ombudsperson’s Office in Colombia. </w:t>
      </w:r>
    </w:p>
    <w:p w14:paraId="077569EB" w14:textId="6843AF2C" w:rsidR="00483822" w:rsidRPr="003D1397" w:rsidRDefault="00BA07E1" w:rsidP="003D1397">
      <w:pPr>
        <w:spacing w:before="240" w:after="240" w:line="360" w:lineRule="auto"/>
        <w:jc w:val="both"/>
        <w:rPr>
          <w:lang w:eastAsia="en-CA"/>
        </w:rPr>
      </w:pPr>
      <w:r>
        <w:rPr>
          <w:lang w:eastAsia="en-CA"/>
        </w:rPr>
        <w:lastRenderedPageBreak/>
        <w:t xml:space="preserve">Part 2 of this chapter </w:t>
      </w:r>
      <w:r w:rsidR="00FF7036" w:rsidRPr="003D1397">
        <w:rPr>
          <w:lang w:eastAsia="en-CA"/>
        </w:rPr>
        <w:t>examine</w:t>
      </w:r>
      <w:r>
        <w:rPr>
          <w:lang w:eastAsia="en-CA"/>
        </w:rPr>
        <w:t>s</w:t>
      </w:r>
      <w:r w:rsidR="00FF7036" w:rsidRPr="003D1397">
        <w:rPr>
          <w:lang w:eastAsia="en-CA"/>
        </w:rPr>
        <w:t xml:space="preserve"> the sources of violence in the current Colombian context</w:t>
      </w:r>
      <w:r>
        <w:rPr>
          <w:lang w:eastAsia="en-CA"/>
        </w:rPr>
        <w:t xml:space="preserve">. Part 2 shows </w:t>
      </w:r>
      <w:r w:rsidR="00FF7036" w:rsidRPr="003D1397">
        <w:rPr>
          <w:lang w:eastAsia="en-CA"/>
        </w:rPr>
        <w:t xml:space="preserve">how the country's Early Warning System has collected data </w:t>
      </w:r>
      <w:r w:rsidR="00364A9C">
        <w:rPr>
          <w:lang w:eastAsia="en-CA"/>
        </w:rPr>
        <w:t>intending to prevent</w:t>
      </w:r>
      <w:r w:rsidR="00FF7036" w:rsidRPr="003D1397">
        <w:rPr>
          <w:lang w:eastAsia="en-CA"/>
        </w:rPr>
        <w:t xml:space="preserve"> systemic human rights violations. </w:t>
      </w:r>
      <w:r>
        <w:rPr>
          <w:lang w:eastAsia="en-CA"/>
        </w:rPr>
        <w:t>Part 3 comprises the heart of this chapter</w:t>
      </w:r>
      <w:r w:rsidR="00C5636B">
        <w:rPr>
          <w:lang w:eastAsia="en-CA"/>
        </w:rPr>
        <w:t xml:space="preserve"> providing the results of the analysis of the documents provided by the Colombian </w:t>
      </w:r>
      <w:r w:rsidR="00C5636B" w:rsidRPr="003D1397">
        <w:rPr>
          <w:lang w:eastAsia="en-CA"/>
        </w:rPr>
        <w:t>Ombudsperson Office</w:t>
      </w:r>
      <w:r w:rsidR="00C5636B">
        <w:rPr>
          <w:lang w:eastAsia="en-CA"/>
        </w:rPr>
        <w:t>, with a specific focus on the</w:t>
      </w:r>
      <w:r w:rsidR="00C5636B" w:rsidRPr="003D1397">
        <w:rPr>
          <w:lang w:eastAsia="en-CA"/>
        </w:rPr>
        <w:t xml:space="preserve"> geographic distribution </w:t>
      </w:r>
      <w:r w:rsidR="00C5636B">
        <w:rPr>
          <w:lang w:eastAsia="en-CA"/>
        </w:rPr>
        <w:t xml:space="preserve">of illegal armed actors </w:t>
      </w:r>
      <w:r w:rsidR="00C5636B" w:rsidRPr="003D1397">
        <w:rPr>
          <w:lang w:eastAsia="en-CA"/>
        </w:rPr>
        <w:t xml:space="preserve">and </w:t>
      </w:r>
      <w:r w:rsidR="00C5636B">
        <w:rPr>
          <w:lang w:eastAsia="en-CA"/>
        </w:rPr>
        <w:t xml:space="preserve">the </w:t>
      </w:r>
      <w:r w:rsidR="00C5636B" w:rsidRPr="003D1397">
        <w:rPr>
          <w:lang w:eastAsia="en-CA"/>
        </w:rPr>
        <w:t xml:space="preserve">strategies </w:t>
      </w:r>
      <w:r w:rsidR="00C5636B">
        <w:rPr>
          <w:lang w:eastAsia="en-CA"/>
        </w:rPr>
        <w:t>they employ</w:t>
      </w:r>
      <w:r w:rsidR="00C5636B" w:rsidRPr="003D1397">
        <w:rPr>
          <w:lang w:eastAsia="en-CA"/>
        </w:rPr>
        <w:t xml:space="preserve"> for the recruitment and utilization of minors.</w:t>
      </w:r>
      <w:r w:rsidR="00C5636B">
        <w:rPr>
          <w:lang w:eastAsia="en-CA"/>
        </w:rPr>
        <w:t xml:space="preserve"> </w:t>
      </w:r>
      <w:r>
        <w:rPr>
          <w:lang w:eastAsia="en-CA"/>
        </w:rPr>
        <w:t>Part 4 identifies</w:t>
      </w:r>
      <w:r w:rsidR="00FF7036">
        <w:rPr>
          <w:lang w:eastAsia="en-CA"/>
        </w:rPr>
        <w:t xml:space="preserve"> and propose</w:t>
      </w:r>
      <w:r>
        <w:rPr>
          <w:lang w:eastAsia="en-CA"/>
        </w:rPr>
        <w:t>s</w:t>
      </w:r>
      <w:r w:rsidR="00FF7036">
        <w:rPr>
          <w:lang w:eastAsia="en-CA"/>
        </w:rPr>
        <w:t xml:space="preserve"> </w:t>
      </w:r>
      <w:r w:rsidR="00FF7036" w:rsidRPr="003D1397">
        <w:rPr>
          <w:lang w:eastAsia="en-CA"/>
        </w:rPr>
        <w:t xml:space="preserve">effective preventive mechanisms </w:t>
      </w:r>
      <w:r w:rsidR="00C5636B">
        <w:rPr>
          <w:lang w:eastAsia="en-CA"/>
        </w:rPr>
        <w:t>for</w:t>
      </w:r>
      <w:r w:rsidR="00FF7036">
        <w:rPr>
          <w:lang w:eastAsia="en-CA"/>
        </w:rPr>
        <w:t xml:space="preserve"> the problem of the recruitment and use of children in armed conflicts</w:t>
      </w:r>
      <w:r w:rsidR="00FF7036" w:rsidRPr="003D1397">
        <w:rPr>
          <w:lang w:eastAsia="en-CA"/>
        </w:rPr>
        <w:t>.</w:t>
      </w:r>
      <w:r>
        <w:rPr>
          <w:lang w:eastAsia="en-CA"/>
        </w:rPr>
        <w:t xml:space="preserve"> Part 5 concludes. </w:t>
      </w:r>
    </w:p>
    <w:p w14:paraId="3E6D1E4F" w14:textId="2BF2BB32" w:rsidR="00483822" w:rsidRPr="003D1397" w:rsidRDefault="00BA07E1" w:rsidP="00E63BB2">
      <w:pPr>
        <w:pStyle w:val="ListParagraph"/>
        <w:numPr>
          <w:ilvl w:val="0"/>
          <w:numId w:val="1"/>
        </w:numPr>
        <w:spacing w:line="360" w:lineRule="auto"/>
        <w:jc w:val="both"/>
        <w:rPr>
          <w:lang w:eastAsia="en-CA"/>
        </w:rPr>
      </w:pPr>
      <w:r>
        <w:rPr>
          <w:b/>
          <w:bCs/>
          <w:lang w:eastAsia="en-CA"/>
        </w:rPr>
        <w:t xml:space="preserve">Background to the Violence and Responses Thereto </w:t>
      </w:r>
    </w:p>
    <w:p w14:paraId="7B30908A" w14:textId="77777777" w:rsidR="00483822" w:rsidRPr="003D1397" w:rsidRDefault="00483822" w:rsidP="003D1397">
      <w:pPr>
        <w:spacing w:line="360" w:lineRule="auto"/>
        <w:rPr>
          <w:lang w:eastAsia="en-CA"/>
        </w:rPr>
      </w:pPr>
    </w:p>
    <w:p w14:paraId="11260827" w14:textId="583530B0" w:rsidR="00483822" w:rsidRPr="003D1397" w:rsidRDefault="00483822" w:rsidP="00E63BB2">
      <w:pPr>
        <w:pStyle w:val="ListParagraph"/>
        <w:numPr>
          <w:ilvl w:val="0"/>
          <w:numId w:val="2"/>
        </w:numPr>
        <w:spacing w:line="360" w:lineRule="auto"/>
        <w:jc w:val="both"/>
        <w:rPr>
          <w:lang w:eastAsia="en-CA"/>
        </w:rPr>
      </w:pPr>
      <w:r w:rsidRPr="00E63BB2">
        <w:rPr>
          <w:b/>
          <w:bCs/>
          <w:i/>
          <w:iCs/>
          <w:lang w:eastAsia="en-CA"/>
        </w:rPr>
        <w:t>The Colombian armed conflict</w:t>
      </w:r>
    </w:p>
    <w:p w14:paraId="4297AEFE" w14:textId="5A90092F" w:rsidR="006C1259" w:rsidRDefault="006C1259" w:rsidP="003D1397">
      <w:pPr>
        <w:spacing w:before="240" w:after="240" w:line="360" w:lineRule="auto"/>
        <w:jc w:val="both"/>
        <w:rPr>
          <w:lang w:eastAsia="en-CA"/>
        </w:rPr>
      </w:pPr>
      <w:r w:rsidRPr="003D1397">
        <w:rPr>
          <w:lang w:eastAsia="en-CA"/>
        </w:rPr>
        <w:t xml:space="preserve">The conflict in Colombia follows a center-periphery logic that has given rise to two contrasting experiences and divergent perspectives </w:t>
      </w:r>
      <w:r w:rsidR="00364A9C">
        <w:rPr>
          <w:lang w:eastAsia="en-CA"/>
        </w:rPr>
        <w:t>concerning</w:t>
      </w:r>
      <w:r w:rsidRPr="003D1397">
        <w:rPr>
          <w:lang w:eastAsia="en-CA"/>
        </w:rPr>
        <w:t xml:space="preserve"> the country</w:t>
      </w:r>
      <w:r>
        <w:rPr>
          <w:lang w:eastAsia="en-CA"/>
        </w:rPr>
        <w:t>’</w:t>
      </w:r>
      <w:r w:rsidRPr="003D1397">
        <w:rPr>
          <w:lang w:eastAsia="en-CA"/>
        </w:rPr>
        <w:t>s needs</w:t>
      </w:r>
      <w:r w:rsidR="00351DCC">
        <w:rPr>
          <w:lang w:eastAsia="en-CA"/>
        </w:rPr>
        <w:t xml:space="preserve"> </w:t>
      </w:r>
      <w:r w:rsidR="00AC7F71" w:rsidRPr="00AC7F71">
        <w:t>(</w:t>
      </w:r>
      <w:proofErr w:type="spellStart"/>
      <w:r w:rsidR="00AC7F71" w:rsidRPr="00AC7F71">
        <w:t>Laengle</w:t>
      </w:r>
      <w:proofErr w:type="spellEnd"/>
      <w:r w:rsidR="00AC7F71" w:rsidRPr="00AC7F71">
        <w:t xml:space="preserve"> </w:t>
      </w:r>
      <w:proofErr w:type="spellStart"/>
      <w:r w:rsidR="00AC7F71" w:rsidRPr="00AC7F71">
        <w:t>Scarlazetta</w:t>
      </w:r>
      <w:proofErr w:type="spellEnd"/>
      <w:r w:rsidR="00AC7F71" w:rsidRPr="00AC7F71">
        <w:t xml:space="preserve">, Loyola Fuentes, and </w:t>
      </w:r>
      <w:proofErr w:type="spellStart"/>
      <w:r w:rsidR="00AC7F71" w:rsidRPr="00AC7F71">
        <w:t>Tobón</w:t>
      </w:r>
      <w:proofErr w:type="spellEnd"/>
      <w:r w:rsidR="00AC7F71" w:rsidRPr="00AC7F71">
        <w:t xml:space="preserve"> Orozco</w:t>
      </w:r>
      <w:r w:rsidR="009F6453">
        <w:t>,</w:t>
      </w:r>
      <w:r w:rsidR="00AC7F71" w:rsidRPr="00AC7F71">
        <w:t xml:space="preserve"> 2020, </w:t>
      </w:r>
      <w:r w:rsidR="009F6453">
        <w:t xml:space="preserve">p. </w:t>
      </w:r>
      <w:r w:rsidR="00AC7F71" w:rsidRPr="00AC7F71">
        <w:t>1)</w:t>
      </w:r>
      <w:r w:rsidR="00351DCC">
        <w:rPr>
          <w:lang w:eastAsia="en-CA"/>
        </w:rPr>
        <w:t>.</w:t>
      </w:r>
      <w:r w:rsidRPr="003D1397">
        <w:rPr>
          <w:lang w:eastAsia="en-CA"/>
        </w:rPr>
        <w:t xml:space="preserve"> Despite ongoing violence, monitoring the conflict</w:t>
      </w:r>
      <w:r>
        <w:rPr>
          <w:lang w:eastAsia="en-CA"/>
        </w:rPr>
        <w:t>’</w:t>
      </w:r>
      <w:r w:rsidRPr="003D1397">
        <w:rPr>
          <w:lang w:eastAsia="en-CA"/>
        </w:rPr>
        <w:t>s evolution and dynamics and preventing the recruitment and use of minors by armed groups remain imperative</w:t>
      </w:r>
      <w:r w:rsidR="00351DCC">
        <w:rPr>
          <w:lang w:eastAsia="en-CA"/>
        </w:rPr>
        <w:t xml:space="preserve"> </w:t>
      </w:r>
      <w:r w:rsidR="00AC7F71" w:rsidRPr="00AC7F71">
        <w:t>(Suárez and Lizama-Mué</w:t>
      </w:r>
      <w:r w:rsidR="009F6453">
        <w:t>,</w:t>
      </w:r>
      <w:r w:rsidR="00AC7F71" w:rsidRPr="00AC7F71">
        <w:t xml:space="preserve"> 2020, </w:t>
      </w:r>
      <w:r w:rsidR="009F6453">
        <w:t xml:space="preserve">p. </w:t>
      </w:r>
      <w:r w:rsidR="00AC7F71" w:rsidRPr="00AC7F71">
        <w:t>98)</w:t>
      </w:r>
      <w:r w:rsidR="00351DCC">
        <w:rPr>
          <w:lang w:eastAsia="en-CA"/>
        </w:rPr>
        <w:t>.</w:t>
      </w:r>
      <w:r w:rsidR="0027250F">
        <w:rPr>
          <w:lang w:eastAsia="en-CA"/>
        </w:rPr>
        <w:t xml:space="preserve"> </w:t>
      </w:r>
      <w:r>
        <w:rPr>
          <w:lang w:eastAsia="en-CA"/>
        </w:rPr>
        <w:t>E</w:t>
      </w:r>
      <w:r w:rsidRPr="003D1397">
        <w:rPr>
          <w:lang w:eastAsia="en-CA"/>
        </w:rPr>
        <w:t>fforts throughout the conflict have been persistent</w:t>
      </w:r>
      <w:r>
        <w:rPr>
          <w:lang w:eastAsia="en-CA"/>
        </w:rPr>
        <w:t xml:space="preserve"> </w:t>
      </w:r>
      <w:r w:rsidR="00BA07E1">
        <w:rPr>
          <w:lang w:eastAsia="en-CA"/>
        </w:rPr>
        <w:t xml:space="preserve">yet </w:t>
      </w:r>
      <w:r w:rsidR="003A690C">
        <w:rPr>
          <w:lang w:eastAsia="en-CA"/>
        </w:rPr>
        <w:t>un</w:t>
      </w:r>
      <w:r>
        <w:rPr>
          <w:lang w:eastAsia="en-CA"/>
        </w:rPr>
        <w:t>successful</w:t>
      </w:r>
      <w:r w:rsidR="00BA07E1">
        <w:rPr>
          <w:lang w:eastAsia="en-CA"/>
        </w:rPr>
        <w:t xml:space="preserve">. As </w:t>
      </w:r>
      <w:r>
        <w:rPr>
          <w:lang w:eastAsia="en-CA"/>
        </w:rPr>
        <w:t>conflict and violence have transformed over the years</w:t>
      </w:r>
      <w:r w:rsidR="003A690C">
        <w:rPr>
          <w:lang w:eastAsia="en-CA"/>
        </w:rPr>
        <w:t>,</w:t>
      </w:r>
      <w:r>
        <w:rPr>
          <w:lang w:eastAsia="en-CA"/>
        </w:rPr>
        <w:t xml:space="preserve"> new challenges have </w:t>
      </w:r>
      <w:proofErr w:type="gramStart"/>
      <w:r>
        <w:rPr>
          <w:lang w:eastAsia="en-CA"/>
        </w:rPr>
        <w:t>arisen</w:t>
      </w:r>
      <w:proofErr w:type="gramEnd"/>
      <w:r>
        <w:rPr>
          <w:lang w:eastAsia="en-CA"/>
        </w:rPr>
        <w:t xml:space="preserve"> and the justice system has not caught up with the mutating scenario to effectively protect minors</w:t>
      </w:r>
      <w:r w:rsidR="00BA07E1">
        <w:rPr>
          <w:lang w:eastAsia="en-CA"/>
        </w:rPr>
        <w:t xml:space="preserve">. </w:t>
      </w:r>
      <w:r w:rsidR="003A690C">
        <w:rPr>
          <w:lang w:eastAsia="en-CA"/>
        </w:rPr>
        <w:t xml:space="preserve"> </w:t>
      </w:r>
    </w:p>
    <w:p w14:paraId="7C6CB05D" w14:textId="6634AB64" w:rsidR="0050326B" w:rsidRPr="00351DCC" w:rsidRDefault="5ED974A5" w:rsidP="003D1397">
      <w:pPr>
        <w:spacing w:before="240" w:after="240" w:line="360" w:lineRule="auto"/>
        <w:jc w:val="both"/>
        <w:rPr>
          <w:lang w:eastAsia="en-CA"/>
        </w:rPr>
      </w:pPr>
      <w:r w:rsidRPr="003D1397">
        <w:rPr>
          <w:lang w:eastAsia="en-CA"/>
        </w:rPr>
        <w:t>Colombia</w:t>
      </w:r>
      <w:r w:rsidR="00266D91">
        <w:rPr>
          <w:lang w:eastAsia="en-CA"/>
        </w:rPr>
        <w:t>’</w:t>
      </w:r>
      <w:r w:rsidRPr="003D1397">
        <w:rPr>
          <w:lang w:eastAsia="en-CA"/>
        </w:rPr>
        <w:t>s violent history</w:t>
      </w:r>
      <w:r w:rsidR="00D054F8">
        <w:rPr>
          <w:lang w:eastAsia="en-CA"/>
        </w:rPr>
        <w:t xml:space="preserve"> is</w:t>
      </w:r>
      <w:r w:rsidRPr="003D1397">
        <w:rPr>
          <w:lang w:eastAsia="en-CA"/>
        </w:rPr>
        <w:t xml:space="preserve"> characterized by </w:t>
      </w:r>
      <w:r w:rsidR="00B92758">
        <w:rPr>
          <w:lang w:eastAsia="en-CA"/>
        </w:rPr>
        <w:t>a dozen</w:t>
      </w:r>
      <w:r w:rsidR="00B92758" w:rsidRPr="003D1397">
        <w:rPr>
          <w:lang w:eastAsia="en-CA"/>
        </w:rPr>
        <w:t xml:space="preserve"> </w:t>
      </w:r>
      <w:r w:rsidRPr="003D1397">
        <w:rPr>
          <w:lang w:eastAsia="en-CA"/>
        </w:rPr>
        <w:t xml:space="preserve">peace negotiations and </w:t>
      </w:r>
      <w:r w:rsidR="00B92758">
        <w:rPr>
          <w:lang w:eastAsia="en-CA"/>
        </w:rPr>
        <w:t xml:space="preserve">three </w:t>
      </w:r>
      <w:r w:rsidR="00BA07E1">
        <w:rPr>
          <w:lang w:eastAsia="en-CA"/>
        </w:rPr>
        <w:t xml:space="preserve">central </w:t>
      </w:r>
      <w:r w:rsidRPr="003D1397">
        <w:rPr>
          <w:lang w:eastAsia="en-CA"/>
        </w:rPr>
        <w:t>transitional processes involving various armed groups</w:t>
      </w:r>
      <w:r w:rsidR="00364A9C">
        <w:rPr>
          <w:lang w:eastAsia="en-CA"/>
        </w:rPr>
        <w:t xml:space="preserve"> </w:t>
      </w:r>
      <w:r w:rsidR="00BB08B3">
        <w:rPr>
          <w:lang w:eastAsia="en-CA"/>
        </w:rPr>
        <w:t xml:space="preserve">resulting in different documents, agreements, or </w:t>
      </w:r>
      <w:r w:rsidR="00364A9C">
        <w:rPr>
          <w:lang w:eastAsia="en-CA"/>
        </w:rPr>
        <w:t>national legislation and policies</w:t>
      </w:r>
      <w:r w:rsidR="00351DCC">
        <w:rPr>
          <w:lang w:eastAsia="en-CA"/>
        </w:rPr>
        <w:t xml:space="preserve"> </w:t>
      </w:r>
      <w:r w:rsidR="00AC7F71" w:rsidRPr="00AC7F71">
        <w:t>(Guzmán Campos, Fals-Borda, and Umaña Luna</w:t>
      </w:r>
      <w:r w:rsidR="009F6453">
        <w:t xml:space="preserve">, </w:t>
      </w:r>
      <w:r w:rsidR="00AC7F71" w:rsidRPr="00AC7F71">
        <w:t xml:space="preserve">2005, </w:t>
      </w:r>
      <w:r w:rsidR="009F6453">
        <w:t xml:space="preserve">p. </w:t>
      </w:r>
      <w:r w:rsidR="00AC7F71" w:rsidRPr="00AC7F71">
        <w:t>1)</w:t>
      </w:r>
      <w:r w:rsidR="00351DCC">
        <w:rPr>
          <w:lang w:eastAsia="en-CA"/>
        </w:rPr>
        <w:t xml:space="preserve">. </w:t>
      </w:r>
    </w:p>
    <w:p w14:paraId="1D1BBAB1" w14:textId="44911061" w:rsidR="006C1259" w:rsidRPr="0065060D" w:rsidRDefault="0050326B" w:rsidP="006C1259">
      <w:pPr>
        <w:spacing w:before="240" w:after="240" w:line="360" w:lineRule="auto"/>
        <w:jc w:val="both"/>
        <w:rPr>
          <w:lang w:val="en-CA" w:eastAsia="en-CA"/>
        </w:rPr>
      </w:pPr>
      <w:r>
        <w:rPr>
          <w:lang w:eastAsia="en-CA"/>
        </w:rPr>
        <w:t xml:space="preserve">The first major transitional period was prompted </w:t>
      </w:r>
      <w:r w:rsidR="00483822" w:rsidRPr="003D1397">
        <w:rPr>
          <w:lang w:eastAsia="en-CA"/>
        </w:rPr>
        <w:t xml:space="preserve">by </w:t>
      </w:r>
      <w:r w:rsidR="00351DCC">
        <w:rPr>
          <w:lang w:eastAsia="en-CA"/>
        </w:rPr>
        <w:t xml:space="preserve">the </w:t>
      </w:r>
      <w:r w:rsidR="00483822" w:rsidRPr="003D1397">
        <w:rPr>
          <w:lang w:eastAsia="en-CA"/>
        </w:rPr>
        <w:t xml:space="preserve">demobilization </w:t>
      </w:r>
      <w:r w:rsidR="005B3D45">
        <w:rPr>
          <w:lang w:eastAsia="en-CA"/>
        </w:rPr>
        <w:t xml:space="preserve">of several groups </w:t>
      </w:r>
      <w:r w:rsidR="00483822" w:rsidRPr="003D1397">
        <w:rPr>
          <w:lang w:eastAsia="en-CA"/>
        </w:rPr>
        <w:t>following the 1991 Constitution</w:t>
      </w:r>
      <w:r w:rsidR="005B3D45">
        <w:rPr>
          <w:lang w:eastAsia="en-CA"/>
        </w:rPr>
        <w:t xml:space="preserve"> </w:t>
      </w:r>
      <w:r w:rsidR="005B3D45" w:rsidRPr="003D1397">
        <w:rPr>
          <w:lang w:eastAsia="en-CA"/>
        </w:rPr>
        <w:t xml:space="preserve">such as M-19, </w:t>
      </w:r>
      <w:proofErr w:type="spellStart"/>
      <w:r w:rsidR="005B3D45" w:rsidRPr="003D1397">
        <w:rPr>
          <w:lang w:eastAsia="en-CA"/>
        </w:rPr>
        <w:t>Movimiento</w:t>
      </w:r>
      <w:proofErr w:type="spellEnd"/>
      <w:r w:rsidR="005B3D45" w:rsidRPr="003D1397">
        <w:rPr>
          <w:lang w:eastAsia="en-CA"/>
        </w:rPr>
        <w:t xml:space="preserve"> Quintín Lame</w:t>
      </w:r>
      <w:r>
        <w:rPr>
          <w:lang w:eastAsia="en-CA"/>
        </w:rPr>
        <w:t xml:space="preserve"> (</w:t>
      </w:r>
      <w:r w:rsidR="005B3D45" w:rsidRPr="003D1397">
        <w:rPr>
          <w:lang w:eastAsia="en-CA"/>
        </w:rPr>
        <w:t>MQL</w:t>
      </w:r>
      <w:r>
        <w:rPr>
          <w:lang w:eastAsia="en-CA"/>
        </w:rPr>
        <w:t>)</w:t>
      </w:r>
      <w:r w:rsidR="005B3D45" w:rsidRPr="003D1397">
        <w:rPr>
          <w:lang w:eastAsia="en-CA"/>
        </w:rPr>
        <w:t xml:space="preserve">, </w:t>
      </w:r>
      <w:proofErr w:type="spellStart"/>
      <w:r w:rsidR="005B3D45" w:rsidRPr="003D1397">
        <w:rPr>
          <w:lang w:eastAsia="en-CA"/>
        </w:rPr>
        <w:t>Ejército</w:t>
      </w:r>
      <w:proofErr w:type="spellEnd"/>
      <w:r w:rsidR="005B3D45" w:rsidRPr="003D1397">
        <w:rPr>
          <w:lang w:eastAsia="en-CA"/>
        </w:rPr>
        <w:t xml:space="preserve"> Popular </w:t>
      </w:r>
      <w:r w:rsidR="005B3D45">
        <w:rPr>
          <w:lang w:eastAsia="en-CA"/>
        </w:rPr>
        <w:t xml:space="preserve">de </w:t>
      </w:r>
      <w:proofErr w:type="spellStart"/>
      <w:r w:rsidR="005B3D45">
        <w:rPr>
          <w:lang w:eastAsia="en-CA"/>
        </w:rPr>
        <w:t>Liberación</w:t>
      </w:r>
      <w:proofErr w:type="spellEnd"/>
      <w:r w:rsidR="005B3D45">
        <w:rPr>
          <w:lang w:eastAsia="en-CA"/>
        </w:rPr>
        <w:t xml:space="preserve"> </w:t>
      </w:r>
      <w:r>
        <w:rPr>
          <w:lang w:eastAsia="en-CA"/>
        </w:rPr>
        <w:t>(</w:t>
      </w:r>
      <w:r w:rsidR="005B3D45" w:rsidRPr="003D1397">
        <w:rPr>
          <w:lang w:eastAsia="en-CA"/>
        </w:rPr>
        <w:t>EPL</w:t>
      </w:r>
      <w:r>
        <w:rPr>
          <w:lang w:eastAsia="en-CA"/>
        </w:rPr>
        <w:t>)</w:t>
      </w:r>
      <w:r w:rsidR="005B3D45" w:rsidRPr="003D1397">
        <w:rPr>
          <w:lang w:eastAsia="en-CA"/>
        </w:rPr>
        <w:t xml:space="preserve">, and Partido </w:t>
      </w:r>
      <w:proofErr w:type="spellStart"/>
      <w:r w:rsidR="005B3D45" w:rsidRPr="003D1397">
        <w:rPr>
          <w:lang w:eastAsia="en-CA"/>
        </w:rPr>
        <w:t>Revolucionario</w:t>
      </w:r>
      <w:proofErr w:type="spellEnd"/>
      <w:r w:rsidR="005B3D45" w:rsidRPr="003D1397">
        <w:rPr>
          <w:lang w:eastAsia="en-CA"/>
        </w:rPr>
        <w:t xml:space="preserve"> de Los </w:t>
      </w:r>
      <w:proofErr w:type="spellStart"/>
      <w:r w:rsidR="005B3D45" w:rsidRPr="003D1397">
        <w:rPr>
          <w:lang w:eastAsia="en-CA"/>
        </w:rPr>
        <w:t>Trabajadores</w:t>
      </w:r>
      <w:proofErr w:type="spellEnd"/>
      <w:r w:rsidR="005B3D45" w:rsidRPr="003D1397">
        <w:rPr>
          <w:lang w:eastAsia="en-CA"/>
        </w:rPr>
        <w:t xml:space="preserve"> </w:t>
      </w:r>
      <w:r>
        <w:rPr>
          <w:lang w:eastAsia="en-CA"/>
        </w:rPr>
        <w:t>(</w:t>
      </w:r>
      <w:r w:rsidR="005B3D45" w:rsidRPr="003D1397">
        <w:rPr>
          <w:lang w:eastAsia="en-CA"/>
        </w:rPr>
        <w:t>PRT</w:t>
      </w:r>
      <w:r>
        <w:rPr>
          <w:lang w:eastAsia="en-CA"/>
        </w:rPr>
        <w:t>)</w:t>
      </w:r>
      <w:r w:rsidR="005B3D45">
        <w:rPr>
          <w:lang w:eastAsia="en-CA"/>
        </w:rPr>
        <w:t>.</w:t>
      </w:r>
      <w:r w:rsidR="00483822" w:rsidRPr="003D1397">
        <w:rPr>
          <w:lang w:eastAsia="en-CA"/>
        </w:rPr>
        <w:t xml:space="preserve"> </w:t>
      </w:r>
      <w:r w:rsidR="005B3D45">
        <w:rPr>
          <w:lang w:eastAsia="en-CA"/>
        </w:rPr>
        <w:t>A</w:t>
      </w:r>
      <w:r w:rsidR="00422E6D">
        <w:rPr>
          <w:lang w:eastAsia="en-CA"/>
        </w:rPr>
        <w:t xml:space="preserve"> second</w:t>
      </w:r>
      <w:r w:rsidR="005B3D45">
        <w:rPr>
          <w:lang w:eastAsia="en-CA"/>
        </w:rPr>
        <w:t xml:space="preserve"> </w:t>
      </w:r>
      <w:r>
        <w:rPr>
          <w:lang w:eastAsia="en-CA"/>
        </w:rPr>
        <w:t>transitional period began</w:t>
      </w:r>
      <w:r w:rsidR="00422E6D">
        <w:rPr>
          <w:lang w:eastAsia="en-CA"/>
        </w:rPr>
        <w:t xml:space="preserve"> after </w:t>
      </w:r>
      <w:r w:rsidR="00483822" w:rsidRPr="003D1397">
        <w:rPr>
          <w:lang w:eastAsia="en-CA"/>
        </w:rPr>
        <w:t xml:space="preserve">the San José de </w:t>
      </w:r>
      <w:proofErr w:type="spellStart"/>
      <w:r w:rsidR="00483822" w:rsidRPr="003D1397">
        <w:rPr>
          <w:lang w:eastAsia="en-CA"/>
        </w:rPr>
        <w:t>Ralito</w:t>
      </w:r>
      <w:proofErr w:type="spellEnd"/>
      <w:r w:rsidR="00483822" w:rsidRPr="003D1397">
        <w:rPr>
          <w:lang w:eastAsia="en-CA"/>
        </w:rPr>
        <w:t xml:space="preserve"> I and II accords </w:t>
      </w:r>
      <w:r w:rsidR="005B3D45">
        <w:rPr>
          <w:lang w:eastAsia="en-CA"/>
        </w:rPr>
        <w:t>between</w:t>
      </w:r>
      <w:r w:rsidR="005B3D45" w:rsidRPr="003D1397">
        <w:rPr>
          <w:lang w:eastAsia="en-CA"/>
        </w:rPr>
        <w:t xml:space="preserve"> </w:t>
      </w:r>
      <w:r w:rsidR="008C1623">
        <w:rPr>
          <w:lang w:eastAsia="en-CA"/>
        </w:rPr>
        <w:t xml:space="preserve">Autodefensas </w:t>
      </w:r>
      <w:proofErr w:type="spellStart"/>
      <w:r w:rsidR="008C1623">
        <w:rPr>
          <w:lang w:eastAsia="en-CA"/>
        </w:rPr>
        <w:t>Unidas</w:t>
      </w:r>
      <w:proofErr w:type="spellEnd"/>
      <w:r w:rsidR="008C1623">
        <w:rPr>
          <w:lang w:eastAsia="en-CA"/>
        </w:rPr>
        <w:t xml:space="preserve"> de Colombia </w:t>
      </w:r>
      <w:r>
        <w:rPr>
          <w:lang w:eastAsia="en-CA"/>
        </w:rPr>
        <w:t>(</w:t>
      </w:r>
      <w:r w:rsidR="008C1623">
        <w:rPr>
          <w:lang w:eastAsia="en-CA"/>
        </w:rPr>
        <w:t>AUC</w:t>
      </w:r>
      <w:r>
        <w:rPr>
          <w:lang w:eastAsia="en-CA"/>
        </w:rPr>
        <w:t>)</w:t>
      </w:r>
      <w:r w:rsidR="008C1623">
        <w:rPr>
          <w:lang w:eastAsia="en-CA"/>
        </w:rPr>
        <w:t xml:space="preserve"> </w:t>
      </w:r>
      <w:r w:rsidR="00483822" w:rsidRPr="003D1397">
        <w:rPr>
          <w:lang w:eastAsia="en-CA"/>
        </w:rPr>
        <w:t>paramilitaries</w:t>
      </w:r>
      <w:r w:rsidR="005B3D45">
        <w:rPr>
          <w:lang w:eastAsia="en-CA"/>
        </w:rPr>
        <w:t xml:space="preserve"> and </w:t>
      </w:r>
      <w:r>
        <w:rPr>
          <w:lang w:eastAsia="en-CA"/>
        </w:rPr>
        <w:t xml:space="preserve">the </w:t>
      </w:r>
      <w:r w:rsidR="005B3D45">
        <w:rPr>
          <w:lang w:eastAsia="en-CA"/>
        </w:rPr>
        <w:t>Alvaro Uribe Velez administration</w:t>
      </w:r>
      <w:r>
        <w:rPr>
          <w:lang w:eastAsia="en-CA"/>
        </w:rPr>
        <w:t xml:space="preserve">. This </w:t>
      </w:r>
      <w:proofErr w:type="gramStart"/>
      <w:r w:rsidR="005B3D45">
        <w:rPr>
          <w:lang w:eastAsia="en-CA"/>
        </w:rPr>
        <w:t>lead</w:t>
      </w:r>
      <w:proofErr w:type="gramEnd"/>
      <w:r w:rsidR="005B3D45">
        <w:rPr>
          <w:lang w:eastAsia="en-CA"/>
        </w:rPr>
        <w:t xml:space="preserve"> to the </w:t>
      </w:r>
      <w:r w:rsidR="005B3D45" w:rsidRPr="003D1397">
        <w:rPr>
          <w:lang w:eastAsia="en-CA"/>
        </w:rPr>
        <w:t>enactment of Law 975, also known as Justice and Peace.</w:t>
      </w:r>
      <w:r w:rsidR="005B3D45">
        <w:rPr>
          <w:lang w:eastAsia="en-CA"/>
        </w:rPr>
        <w:t xml:space="preserve"> </w:t>
      </w:r>
      <w:r w:rsidR="008C14EB">
        <w:rPr>
          <w:lang w:eastAsia="en-CA"/>
        </w:rPr>
        <w:t xml:space="preserve">Law 975 </w:t>
      </w:r>
      <w:r w:rsidR="008C14EB" w:rsidRPr="003D1397">
        <w:rPr>
          <w:lang w:eastAsia="en-CA"/>
        </w:rPr>
        <w:t xml:space="preserve">faced significant criticism from </w:t>
      </w:r>
      <w:r w:rsidR="008C14EB" w:rsidRPr="003D1397">
        <w:rPr>
          <w:lang w:eastAsia="en-CA"/>
        </w:rPr>
        <w:lastRenderedPageBreak/>
        <w:t xml:space="preserve">national and international human rights organizations due to </w:t>
      </w:r>
      <w:r w:rsidR="008C14EB">
        <w:rPr>
          <w:lang w:eastAsia="en-CA"/>
        </w:rPr>
        <w:t>its</w:t>
      </w:r>
      <w:r w:rsidR="008C14EB" w:rsidRPr="003D1397">
        <w:rPr>
          <w:lang w:eastAsia="en-CA"/>
        </w:rPr>
        <w:t xml:space="preserve"> perceived inadequate contribution to justice, truth, reparation, and non-recurrence guarantees for victims and society at large</w:t>
      </w:r>
      <w:r w:rsidR="00351DCC">
        <w:rPr>
          <w:lang w:eastAsia="en-CA"/>
        </w:rPr>
        <w:t xml:space="preserve"> </w:t>
      </w:r>
      <w:r w:rsidR="00AC7F71" w:rsidRPr="00AC7F71">
        <w:t xml:space="preserve">(Delgado </w:t>
      </w:r>
      <w:proofErr w:type="spellStart"/>
      <w:r w:rsidR="00AC7F71" w:rsidRPr="00AC7F71">
        <w:t>Barón</w:t>
      </w:r>
      <w:proofErr w:type="spellEnd"/>
      <w:r w:rsidR="009F6453">
        <w:t>,</w:t>
      </w:r>
      <w:r w:rsidR="00AC7F71" w:rsidRPr="00AC7F71">
        <w:t xml:space="preserve"> 2011, </w:t>
      </w:r>
      <w:r w:rsidR="009F6453">
        <w:t xml:space="preserve">p. </w:t>
      </w:r>
      <w:r w:rsidR="00AC7F71" w:rsidRPr="00AC7F71">
        <w:t>174; Olarte</w:t>
      </w:r>
      <w:r w:rsidR="009F6453">
        <w:t>,</w:t>
      </w:r>
      <w:r w:rsidR="00AC7F71" w:rsidRPr="00AC7F71">
        <w:t xml:space="preserve"> 2012, </w:t>
      </w:r>
      <w:r w:rsidR="009F6453">
        <w:t xml:space="preserve">p. </w:t>
      </w:r>
      <w:r w:rsidR="00AC7F71" w:rsidRPr="00AC7F71">
        <w:t>195)</w:t>
      </w:r>
      <w:r w:rsidR="00351DCC">
        <w:rPr>
          <w:lang w:eastAsia="en-CA"/>
        </w:rPr>
        <w:t>.</w:t>
      </w:r>
      <w:r w:rsidR="008C14EB" w:rsidRPr="00C5636B">
        <w:rPr>
          <w:lang w:val="en-CA" w:eastAsia="en-CA"/>
        </w:rPr>
        <w:t xml:space="preserve"> </w:t>
      </w:r>
      <w:r w:rsidR="008C14EB">
        <w:rPr>
          <w:lang w:eastAsia="en-CA"/>
        </w:rPr>
        <w:t>D</w:t>
      </w:r>
      <w:r w:rsidR="008C14EB" w:rsidRPr="003D1397">
        <w:rPr>
          <w:lang w:eastAsia="en-CA"/>
        </w:rPr>
        <w:t xml:space="preserve">ebates </w:t>
      </w:r>
      <w:r w:rsidR="008C14EB">
        <w:rPr>
          <w:lang w:eastAsia="en-CA"/>
        </w:rPr>
        <w:t xml:space="preserve">have surfaced </w:t>
      </w:r>
      <w:r w:rsidR="008C14EB" w:rsidRPr="003D1397">
        <w:rPr>
          <w:lang w:eastAsia="en-CA"/>
        </w:rPr>
        <w:t xml:space="preserve">surrounding the </w:t>
      </w:r>
      <w:r w:rsidR="008C14EB">
        <w:rPr>
          <w:lang w:eastAsia="en-CA"/>
        </w:rPr>
        <w:t>actual</w:t>
      </w:r>
      <w:r w:rsidR="008C14EB" w:rsidRPr="003D1397">
        <w:rPr>
          <w:lang w:eastAsia="en-CA"/>
        </w:rPr>
        <w:t xml:space="preserve"> demobilization of the AUC, as </w:t>
      </w:r>
      <w:r w:rsidR="008C14EB">
        <w:rPr>
          <w:lang w:eastAsia="en-CA"/>
        </w:rPr>
        <w:t>observers</w:t>
      </w:r>
      <w:r w:rsidR="008C14EB" w:rsidRPr="003D1397">
        <w:rPr>
          <w:lang w:eastAsia="en-CA"/>
        </w:rPr>
        <w:t xml:space="preserve"> consider </w:t>
      </w:r>
      <w:r w:rsidR="008C14EB">
        <w:rPr>
          <w:lang w:eastAsia="en-CA"/>
        </w:rPr>
        <w:t>the AUC</w:t>
      </w:r>
      <w:r w:rsidR="008C14EB" w:rsidRPr="003D1397">
        <w:rPr>
          <w:lang w:eastAsia="en-CA"/>
        </w:rPr>
        <w:t xml:space="preserve"> a </w:t>
      </w:r>
      <w:r w:rsidR="008C14EB">
        <w:rPr>
          <w:lang w:eastAsia="en-CA"/>
        </w:rPr>
        <w:t>‘</w:t>
      </w:r>
      <w:r w:rsidR="008C14EB" w:rsidRPr="003D1397">
        <w:rPr>
          <w:lang w:eastAsia="en-CA"/>
        </w:rPr>
        <w:t>narco-paramilitary</w:t>
      </w:r>
      <w:r w:rsidR="008C14EB">
        <w:rPr>
          <w:lang w:eastAsia="en-CA"/>
        </w:rPr>
        <w:t>’</w:t>
      </w:r>
      <w:r w:rsidR="008C14EB" w:rsidRPr="003D1397">
        <w:rPr>
          <w:lang w:eastAsia="en-CA"/>
        </w:rPr>
        <w:t xml:space="preserve"> group unwilling to relinquish drug trafficking profits </w:t>
      </w:r>
      <w:r w:rsidR="008C14EB">
        <w:rPr>
          <w:lang w:eastAsia="en-CA"/>
        </w:rPr>
        <w:t>while retaining</w:t>
      </w:r>
      <w:r w:rsidR="008C14EB" w:rsidRPr="003D1397">
        <w:rPr>
          <w:lang w:eastAsia="en-CA"/>
        </w:rPr>
        <w:t xml:space="preserve"> close ties to drug lords and </w:t>
      </w:r>
      <w:r w:rsidR="008C14EB">
        <w:rPr>
          <w:lang w:eastAsia="en-CA"/>
        </w:rPr>
        <w:t>‘</w:t>
      </w:r>
      <w:proofErr w:type="spellStart"/>
      <w:r w:rsidR="008C14EB" w:rsidRPr="003D1397">
        <w:rPr>
          <w:lang w:eastAsia="en-CA"/>
        </w:rPr>
        <w:t>parapolitics</w:t>
      </w:r>
      <w:proofErr w:type="spellEnd"/>
      <w:r w:rsidR="008C14EB">
        <w:rPr>
          <w:lang w:eastAsia="en-CA"/>
        </w:rPr>
        <w:t>’, namely, p</w:t>
      </w:r>
      <w:r w:rsidR="008C14EB" w:rsidRPr="00AA2A1B">
        <w:rPr>
          <w:lang w:eastAsia="en-CA"/>
        </w:rPr>
        <w:t>oliticians financed by drug traffickers from different political parties and different regions in the country</w:t>
      </w:r>
      <w:r w:rsidR="008C14EB">
        <w:rPr>
          <w:rStyle w:val="FootnoteReference"/>
          <w:lang w:eastAsia="en-CA"/>
        </w:rPr>
        <w:t xml:space="preserve"> </w:t>
      </w:r>
      <w:r w:rsidR="008C14EB">
        <w:rPr>
          <w:lang w:eastAsia="en-CA"/>
        </w:rPr>
        <w:t>who facilitated strategic rural corridors for drug-trafficking</w:t>
      </w:r>
      <w:r w:rsidR="002046A3">
        <w:rPr>
          <w:lang w:eastAsia="en-CA"/>
        </w:rPr>
        <w:t xml:space="preserve"> </w:t>
      </w:r>
      <w:r w:rsidR="002046A3" w:rsidRPr="00AC7F71">
        <w:t>(Durán-Martinez</w:t>
      </w:r>
      <w:r w:rsidR="009F6453">
        <w:t>,</w:t>
      </w:r>
      <w:r w:rsidR="002046A3" w:rsidRPr="00AC7F71">
        <w:t xml:space="preserve"> 2018, </w:t>
      </w:r>
      <w:r w:rsidR="009F6453">
        <w:t xml:space="preserve">p. </w:t>
      </w:r>
      <w:r w:rsidR="002046A3" w:rsidRPr="00AC7F71">
        <w:t>1)</w:t>
      </w:r>
      <w:r w:rsidR="008C14EB">
        <w:rPr>
          <w:lang w:eastAsia="en-CA"/>
        </w:rPr>
        <w:t>.</w:t>
      </w:r>
      <w:r w:rsidR="008C14EB" w:rsidRPr="003D1397">
        <w:rPr>
          <w:lang w:eastAsia="en-CA"/>
        </w:rPr>
        <w:t xml:space="preserve"> </w:t>
      </w:r>
      <w:r w:rsidR="008C14EB">
        <w:rPr>
          <w:lang w:eastAsia="en-CA"/>
        </w:rPr>
        <w:t xml:space="preserve"> The third tranche involves</w:t>
      </w:r>
      <w:r w:rsidR="008C14EB" w:rsidRPr="003D1397">
        <w:rPr>
          <w:lang w:eastAsia="en-CA"/>
        </w:rPr>
        <w:t xml:space="preserve"> </w:t>
      </w:r>
      <w:r w:rsidR="002046A3">
        <w:rPr>
          <w:lang w:eastAsia="en-CA"/>
        </w:rPr>
        <w:t xml:space="preserve">the </w:t>
      </w:r>
      <w:r w:rsidR="008C14EB" w:rsidRPr="003D1397">
        <w:rPr>
          <w:lang w:eastAsia="en-CA"/>
        </w:rPr>
        <w:t xml:space="preserve">implementation of the peace accord signed with the </w:t>
      </w:r>
      <w:proofErr w:type="spellStart"/>
      <w:r w:rsidR="008C14EB" w:rsidRPr="00C5636B">
        <w:rPr>
          <w:i/>
          <w:iCs/>
          <w:lang w:eastAsia="en-CA"/>
        </w:rPr>
        <w:t>Fuerzas</w:t>
      </w:r>
      <w:proofErr w:type="spellEnd"/>
      <w:r w:rsidR="008C14EB" w:rsidRPr="00C5636B">
        <w:rPr>
          <w:i/>
          <w:iCs/>
          <w:lang w:eastAsia="en-CA"/>
        </w:rPr>
        <w:t xml:space="preserve"> Armadas </w:t>
      </w:r>
      <w:proofErr w:type="spellStart"/>
      <w:r w:rsidR="008C14EB" w:rsidRPr="00C5636B">
        <w:rPr>
          <w:i/>
          <w:iCs/>
          <w:lang w:eastAsia="en-CA"/>
        </w:rPr>
        <w:t>Revolucionarias</w:t>
      </w:r>
      <w:proofErr w:type="spellEnd"/>
      <w:r w:rsidR="008C14EB" w:rsidRPr="00C5636B">
        <w:rPr>
          <w:i/>
          <w:iCs/>
          <w:lang w:eastAsia="en-CA"/>
        </w:rPr>
        <w:t xml:space="preserve"> de Colombia</w:t>
      </w:r>
      <w:r w:rsidR="008C14EB">
        <w:rPr>
          <w:lang w:eastAsia="en-CA"/>
        </w:rPr>
        <w:t xml:space="preserve"> (</w:t>
      </w:r>
      <w:r w:rsidR="008C14EB" w:rsidRPr="003D1397">
        <w:rPr>
          <w:lang w:eastAsia="en-CA"/>
        </w:rPr>
        <w:t>FARC</w:t>
      </w:r>
      <w:r w:rsidR="008C14EB">
        <w:rPr>
          <w:lang w:eastAsia="en-CA"/>
        </w:rPr>
        <w:t>)</w:t>
      </w:r>
      <w:r w:rsidR="008C14EB" w:rsidRPr="003D1397">
        <w:rPr>
          <w:lang w:eastAsia="en-CA"/>
        </w:rPr>
        <w:t xml:space="preserve"> guerrilla</w:t>
      </w:r>
      <w:r w:rsidR="008C14EB">
        <w:rPr>
          <w:lang w:eastAsia="en-CA"/>
        </w:rPr>
        <w:t xml:space="preserve">s </w:t>
      </w:r>
      <w:r w:rsidR="008C14EB" w:rsidRPr="003D1397">
        <w:rPr>
          <w:lang w:eastAsia="en-CA"/>
        </w:rPr>
        <w:t xml:space="preserve">on </w:t>
      </w:r>
      <w:r w:rsidR="008C14EB">
        <w:rPr>
          <w:lang w:eastAsia="en-CA"/>
        </w:rPr>
        <w:t xml:space="preserve">24 </w:t>
      </w:r>
      <w:r w:rsidR="008C14EB" w:rsidRPr="003D1397">
        <w:rPr>
          <w:lang w:eastAsia="en-CA"/>
        </w:rPr>
        <w:t>November 2016 at the Teatro Colón in Bogot</w:t>
      </w:r>
      <w:r w:rsidR="008C14EB">
        <w:rPr>
          <w:lang w:eastAsia="en-CA"/>
        </w:rPr>
        <w:t>a after the Havana negotiations</w:t>
      </w:r>
      <w:r w:rsidR="002046A3">
        <w:rPr>
          <w:lang w:eastAsia="en-CA"/>
        </w:rPr>
        <w:t xml:space="preserve"> </w:t>
      </w:r>
      <w:r w:rsidR="00AC7F71" w:rsidRPr="00AC7F71">
        <w:t>(Government of Colombia and FARC-EP</w:t>
      </w:r>
      <w:r w:rsidR="009F6453">
        <w:t>,</w:t>
      </w:r>
      <w:r w:rsidR="00AC7F71" w:rsidRPr="00AC7F71">
        <w:t xml:space="preserve"> 2016, </w:t>
      </w:r>
      <w:r w:rsidR="009F6453">
        <w:t xml:space="preserve">p. </w:t>
      </w:r>
      <w:r w:rsidR="00AC7F71" w:rsidRPr="00AC7F71">
        <w:t>1)</w:t>
      </w:r>
      <w:r w:rsidR="002046A3">
        <w:t>.</w:t>
      </w:r>
      <w:r w:rsidR="008C14EB" w:rsidRPr="003D1397">
        <w:rPr>
          <w:lang w:eastAsia="en-CA"/>
        </w:rPr>
        <w:t xml:space="preserve"> </w:t>
      </w:r>
      <w:r w:rsidR="008C14EB">
        <w:rPr>
          <w:lang w:eastAsia="en-CA"/>
        </w:rPr>
        <w:t xml:space="preserve">These negotiations were </w:t>
      </w:r>
      <w:r w:rsidR="008C14EB" w:rsidRPr="003D1397">
        <w:rPr>
          <w:lang w:eastAsia="en-CA"/>
        </w:rPr>
        <w:t>conducted between 2012 and 2016 in Havana, Cuba</w:t>
      </w:r>
      <w:r w:rsidR="008C14EB">
        <w:rPr>
          <w:lang w:eastAsia="en-CA"/>
        </w:rPr>
        <w:t xml:space="preserve">. </w:t>
      </w:r>
      <w:r w:rsidR="008C14EB" w:rsidRPr="003D1397">
        <w:rPr>
          <w:lang w:eastAsia="en-CA"/>
        </w:rPr>
        <w:t>Th</w:t>
      </w:r>
      <w:r w:rsidR="008C14EB">
        <w:rPr>
          <w:lang w:eastAsia="en-CA"/>
        </w:rPr>
        <w:t>is peace</w:t>
      </w:r>
      <w:r w:rsidR="008C14EB" w:rsidRPr="003D1397">
        <w:rPr>
          <w:lang w:eastAsia="en-CA"/>
        </w:rPr>
        <w:t xml:space="preserve"> accord has received international recognition for its inclusion of gender, ethnic, and territorial perspectives, adhering to the highest standards of international human rights law and transitional justice</w:t>
      </w:r>
      <w:r w:rsidR="002046A3">
        <w:rPr>
          <w:lang w:eastAsia="en-CA"/>
        </w:rPr>
        <w:t xml:space="preserve"> </w:t>
      </w:r>
      <w:r w:rsidR="00AC7F71" w:rsidRPr="00AC7F71">
        <w:t xml:space="preserve">(Segura and </w:t>
      </w:r>
      <w:proofErr w:type="spellStart"/>
      <w:r w:rsidR="00AC7F71" w:rsidRPr="00AC7F71">
        <w:t>Mechoulan</w:t>
      </w:r>
      <w:proofErr w:type="spellEnd"/>
      <w:r w:rsidR="009F6453">
        <w:t>,</w:t>
      </w:r>
      <w:r w:rsidR="00AC7F71" w:rsidRPr="00AC7F71">
        <w:t xml:space="preserve"> 2017, </w:t>
      </w:r>
      <w:r w:rsidR="009F6453">
        <w:t xml:space="preserve">p. </w:t>
      </w:r>
      <w:r w:rsidR="00AC7F71" w:rsidRPr="00AC7F71">
        <w:t>1)</w:t>
      </w:r>
      <w:r w:rsidR="002046A3">
        <w:t>.</w:t>
      </w:r>
      <w:r w:rsidR="008C14EB" w:rsidRPr="003D1397">
        <w:rPr>
          <w:lang w:eastAsia="en-CA"/>
        </w:rPr>
        <w:t xml:space="preserve"> However, challenges in </w:t>
      </w:r>
      <w:r w:rsidR="008C14EB">
        <w:rPr>
          <w:lang w:eastAsia="en-CA"/>
        </w:rPr>
        <w:t>Colombia’s</w:t>
      </w:r>
      <w:r w:rsidR="008C14EB" w:rsidRPr="003D1397">
        <w:rPr>
          <w:lang w:eastAsia="en-CA"/>
        </w:rPr>
        <w:t xml:space="preserve"> political climate and institutional capacity to implement the agreements have hindered a </w:t>
      </w:r>
      <w:r w:rsidR="00C5636B">
        <w:rPr>
          <w:lang w:eastAsia="en-CA"/>
        </w:rPr>
        <w:t>glide-path</w:t>
      </w:r>
      <w:r w:rsidR="008C14EB" w:rsidRPr="003D1397">
        <w:rPr>
          <w:lang w:eastAsia="en-CA"/>
        </w:rPr>
        <w:t xml:space="preserve"> to peace. New factions of the FARC have emerged, along with </w:t>
      </w:r>
      <w:r w:rsidR="008C14EB">
        <w:rPr>
          <w:lang w:eastAsia="en-CA"/>
        </w:rPr>
        <w:t>antecedent</w:t>
      </w:r>
      <w:r w:rsidR="008C14EB" w:rsidRPr="003D1397">
        <w:rPr>
          <w:lang w:eastAsia="en-CA"/>
        </w:rPr>
        <w:t xml:space="preserve"> armed groups </w:t>
      </w:r>
      <w:r w:rsidR="008C14EB">
        <w:rPr>
          <w:lang w:eastAsia="en-CA"/>
        </w:rPr>
        <w:t xml:space="preserve">that remain active </w:t>
      </w:r>
      <w:r w:rsidR="008C14EB" w:rsidRPr="003D1397">
        <w:rPr>
          <w:lang w:eastAsia="en-CA"/>
        </w:rPr>
        <w:t xml:space="preserve">such as the guerrilla </w:t>
      </w:r>
      <w:proofErr w:type="spellStart"/>
      <w:r w:rsidR="008C14EB" w:rsidRPr="003D1397">
        <w:rPr>
          <w:lang w:eastAsia="en-CA"/>
        </w:rPr>
        <w:t>Ejército</w:t>
      </w:r>
      <w:proofErr w:type="spellEnd"/>
      <w:r w:rsidR="008C14EB" w:rsidRPr="003D1397">
        <w:rPr>
          <w:lang w:eastAsia="en-CA"/>
        </w:rPr>
        <w:t xml:space="preserve"> de </w:t>
      </w:r>
      <w:proofErr w:type="spellStart"/>
      <w:r w:rsidR="008C14EB" w:rsidRPr="003D1397">
        <w:rPr>
          <w:lang w:eastAsia="en-CA"/>
        </w:rPr>
        <w:t>Liberación</w:t>
      </w:r>
      <w:proofErr w:type="spellEnd"/>
      <w:r w:rsidR="008C14EB" w:rsidRPr="003D1397">
        <w:rPr>
          <w:lang w:eastAsia="en-CA"/>
        </w:rPr>
        <w:t xml:space="preserve"> Nacional (ELN), the Autodefensas </w:t>
      </w:r>
      <w:proofErr w:type="spellStart"/>
      <w:r w:rsidR="008C14EB" w:rsidRPr="003D1397">
        <w:rPr>
          <w:lang w:eastAsia="en-CA"/>
        </w:rPr>
        <w:t>Gaitanistas</w:t>
      </w:r>
      <w:proofErr w:type="spellEnd"/>
      <w:r w:rsidR="008C14EB" w:rsidRPr="003D1397">
        <w:rPr>
          <w:lang w:eastAsia="en-CA"/>
        </w:rPr>
        <w:t xml:space="preserve"> de Colombia (AGC), and the Águilas Negras</w:t>
      </w:r>
      <w:r w:rsidR="008C14EB">
        <w:rPr>
          <w:lang w:eastAsia="en-CA"/>
        </w:rPr>
        <w:t>.</w:t>
      </w:r>
      <w:r w:rsidR="008C14EB" w:rsidRPr="003D1397">
        <w:rPr>
          <w:lang w:eastAsia="en-CA"/>
        </w:rPr>
        <w:t xml:space="preserve"> Additionally, drug-trafficking organizations operate in gray zones</w:t>
      </w:r>
      <w:r w:rsidR="008C14EB">
        <w:rPr>
          <w:lang w:eastAsia="en-CA"/>
        </w:rPr>
        <w:t>,</w:t>
      </w:r>
      <w:r w:rsidR="0065060D">
        <w:rPr>
          <w:rStyle w:val="EndnoteReference"/>
          <w:lang w:eastAsia="en-CA"/>
        </w:rPr>
        <w:endnoteReference w:id="1"/>
      </w:r>
      <w:r w:rsidR="008C14EB">
        <w:rPr>
          <w:lang w:eastAsia="en-CA"/>
        </w:rPr>
        <w:t xml:space="preserve"> </w:t>
      </w:r>
      <w:r w:rsidR="008C14EB" w:rsidRPr="003D1397">
        <w:rPr>
          <w:lang w:eastAsia="en-CA"/>
        </w:rPr>
        <w:t>further complicating efforts to protect civilians from systematic human rights violations</w:t>
      </w:r>
      <w:r w:rsidR="008C14EB">
        <w:rPr>
          <w:lang w:eastAsia="en-CA"/>
        </w:rPr>
        <w:t xml:space="preserve"> in rural and urban areas</w:t>
      </w:r>
      <w:r w:rsidR="0065060D">
        <w:rPr>
          <w:lang w:eastAsia="en-CA"/>
        </w:rPr>
        <w:t xml:space="preserve"> </w:t>
      </w:r>
      <w:r w:rsidR="00AC7F71" w:rsidRPr="0065060D">
        <w:rPr>
          <w:lang w:val="en-CA"/>
        </w:rPr>
        <w:t>(Maria Paula Espejo</w:t>
      </w:r>
      <w:r w:rsidR="009F6453">
        <w:rPr>
          <w:lang w:val="en-CA"/>
        </w:rPr>
        <w:t>,</w:t>
      </w:r>
      <w:r w:rsidR="00AC7F71" w:rsidRPr="0065060D">
        <w:rPr>
          <w:lang w:val="en-CA"/>
        </w:rPr>
        <w:t xml:space="preserve"> 2021, </w:t>
      </w:r>
      <w:r w:rsidR="009F6453">
        <w:rPr>
          <w:lang w:val="en-CA"/>
        </w:rPr>
        <w:t xml:space="preserve">p. </w:t>
      </w:r>
      <w:r w:rsidR="00AC7F71" w:rsidRPr="0065060D">
        <w:rPr>
          <w:lang w:val="en-CA"/>
        </w:rPr>
        <w:t>157)</w:t>
      </w:r>
      <w:r w:rsidR="0065060D">
        <w:t>.</w:t>
      </w:r>
      <w:r w:rsidR="008C14EB" w:rsidRPr="0065060D">
        <w:rPr>
          <w:lang w:val="en-CA" w:eastAsia="en-CA"/>
        </w:rPr>
        <w:t xml:space="preserve"> </w:t>
      </w:r>
      <w:r w:rsidRPr="0065060D">
        <w:rPr>
          <w:lang w:val="en-CA" w:eastAsia="en-CA"/>
        </w:rPr>
        <w:t xml:space="preserve"> </w:t>
      </w:r>
      <w:r w:rsidR="005B3D45" w:rsidRPr="0065060D">
        <w:rPr>
          <w:lang w:val="en-CA" w:eastAsia="en-CA"/>
        </w:rPr>
        <w:t> </w:t>
      </w:r>
    </w:p>
    <w:p w14:paraId="48A88194" w14:textId="743935AD" w:rsidR="008C14EB" w:rsidRPr="003D1397" w:rsidRDefault="008C14EB" w:rsidP="008C14EB">
      <w:pPr>
        <w:spacing w:before="240" w:after="240" w:line="360" w:lineRule="auto"/>
        <w:jc w:val="both"/>
        <w:rPr>
          <w:lang w:eastAsia="en-CA"/>
        </w:rPr>
      </w:pPr>
      <w:r w:rsidRPr="0065060D">
        <w:rPr>
          <w:lang w:val="en-CA" w:eastAsia="en-CA"/>
        </w:rPr>
        <w:t>Overall, the Colombian case has been classified as a non-international, protracted armed conflict due to its longevity, intractability, mutability, and widespread violations of international humanitarian law</w:t>
      </w:r>
      <w:r w:rsidR="0065060D">
        <w:rPr>
          <w:lang w:val="en-CA" w:eastAsia="en-CA"/>
        </w:rPr>
        <w:t xml:space="preserve"> </w:t>
      </w:r>
      <w:r w:rsidR="0065060D" w:rsidRPr="00AC7F71">
        <w:t>(Cárdenas Díaz et al.</w:t>
      </w:r>
      <w:r w:rsidR="009F6453">
        <w:t>,</w:t>
      </w:r>
      <w:r w:rsidR="0065060D" w:rsidRPr="00AC7F71">
        <w:t xml:space="preserve"> 2018, </w:t>
      </w:r>
      <w:r w:rsidR="009F6453">
        <w:t xml:space="preserve">p. </w:t>
      </w:r>
      <w:r w:rsidR="0065060D" w:rsidRPr="00AC7F71">
        <w:t>23)</w:t>
      </w:r>
      <w:r w:rsidRPr="0065060D">
        <w:rPr>
          <w:lang w:val="en-CA" w:eastAsia="en-CA"/>
        </w:rPr>
        <w:t>. The conflict’s root causes include land disputes, limited political participation and representation, and deep sectarianism fueled by political leaders and traditional parties. Colombia has a backdrop of poverty, inadequate access to basic services, and a complex political culture permeated by illegal groups and their interests that increase further the generalized lack of trust in institutions, resulting in prevailing inequality, particularly affecting vulnerable populations such as peasants, Afro-Colombians, and indigenous communities</w:t>
      </w:r>
      <w:r w:rsidR="0065060D">
        <w:rPr>
          <w:lang w:val="en-CA" w:eastAsia="en-CA"/>
        </w:rPr>
        <w:t xml:space="preserve"> </w:t>
      </w:r>
      <w:r w:rsidR="00AC7F71" w:rsidRPr="00AC7F71">
        <w:t xml:space="preserve">(Pizarro </w:t>
      </w:r>
      <w:proofErr w:type="spellStart"/>
      <w:r w:rsidR="00AC7F71" w:rsidRPr="00AC7F71">
        <w:t>Leongómez</w:t>
      </w:r>
      <w:proofErr w:type="spellEnd"/>
      <w:r w:rsidR="009F6453">
        <w:t>,</w:t>
      </w:r>
      <w:r w:rsidR="00AC7F71" w:rsidRPr="00AC7F71">
        <w:t xml:space="preserve"> 2015, </w:t>
      </w:r>
      <w:r w:rsidR="009F6453">
        <w:t xml:space="preserve">p. </w:t>
      </w:r>
      <w:r w:rsidR="00AC7F71" w:rsidRPr="00AC7F71">
        <w:t>5)</w:t>
      </w:r>
      <w:r w:rsidR="0065060D">
        <w:rPr>
          <w:lang w:eastAsia="en-CA"/>
        </w:rPr>
        <w:t>.</w:t>
      </w:r>
      <w:r>
        <w:rPr>
          <w:lang w:eastAsia="en-CA"/>
        </w:rPr>
        <w:t xml:space="preserve"> </w:t>
      </w:r>
      <w:r w:rsidRPr="003D1397">
        <w:rPr>
          <w:lang w:eastAsia="en-CA"/>
        </w:rPr>
        <w:t xml:space="preserve">These populations are predominantly found in peripheral </w:t>
      </w:r>
      <w:r>
        <w:rPr>
          <w:lang w:eastAsia="en-CA"/>
        </w:rPr>
        <w:t>urban</w:t>
      </w:r>
      <w:r w:rsidRPr="003D1397">
        <w:rPr>
          <w:lang w:eastAsia="en-CA"/>
        </w:rPr>
        <w:t xml:space="preserve"> </w:t>
      </w:r>
      <w:r>
        <w:rPr>
          <w:lang w:eastAsia="en-CA"/>
        </w:rPr>
        <w:t>and remote rural areas</w:t>
      </w:r>
      <w:r w:rsidRPr="003D1397">
        <w:rPr>
          <w:lang w:eastAsia="en-CA"/>
        </w:rPr>
        <w:t xml:space="preserve"> characterized by high poverty rates and limited state presence</w:t>
      </w:r>
      <w:r w:rsidR="0065060D">
        <w:rPr>
          <w:lang w:eastAsia="en-CA"/>
        </w:rPr>
        <w:t xml:space="preserve"> </w:t>
      </w:r>
      <w:r w:rsidR="00AC7F71" w:rsidRPr="00AC7F71">
        <w:t>(Gordon et al.</w:t>
      </w:r>
      <w:r w:rsidR="009F6453">
        <w:t>,</w:t>
      </w:r>
      <w:r w:rsidR="00AC7F71" w:rsidRPr="00AC7F71">
        <w:t xml:space="preserve"> 2020, </w:t>
      </w:r>
      <w:r w:rsidR="009F6453">
        <w:t xml:space="preserve">p. </w:t>
      </w:r>
      <w:r w:rsidR="00AC7F71" w:rsidRPr="00AC7F71">
        <w:t>697)</w:t>
      </w:r>
      <w:r w:rsidR="0065060D">
        <w:rPr>
          <w:lang w:eastAsia="en-CA"/>
        </w:rPr>
        <w:t>.</w:t>
      </w:r>
      <w:r>
        <w:rPr>
          <w:lang w:eastAsia="en-CA"/>
        </w:rPr>
        <w:t xml:space="preserve"> </w:t>
      </w:r>
      <w:r w:rsidRPr="003D1397">
        <w:rPr>
          <w:lang w:eastAsia="en-CA"/>
        </w:rPr>
        <w:t xml:space="preserve">The conflict has led to devastating consequences, with </w:t>
      </w:r>
      <w:r w:rsidRPr="003D1397">
        <w:rPr>
          <w:lang w:eastAsia="en-CA"/>
        </w:rPr>
        <w:lastRenderedPageBreak/>
        <w:t>approximately nine million victims</w:t>
      </w:r>
      <w:r>
        <w:rPr>
          <w:lang w:eastAsia="en-CA"/>
        </w:rPr>
        <w:t xml:space="preserve"> including</w:t>
      </w:r>
      <w:r w:rsidRPr="003D1397">
        <w:rPr>
          <w:lang w:eastAsia="en-CA"/>
        </w:rPr>
        <w:t xml:space="preserve"> 210,000 forcibly disappeared individuals, over 750,000 displaced persons, and numerous massacres across 62% of municipalities. Child recruitment, a typically underreported phenomenon, has resulted in at least 16,238 documented cases between 1990 and 2017</w:t>
      </w:r>
      <w:r w:rsidR="0065060D">
        <w:rPr>
          <w:lang w:eastAsia="en-CA"/>
        </w:rPr>
        <w:t xml:space="preserve"> </w:t>
      </w:r>
      <w:r w:rsidR="00AC7F71" w:rsidRPr="00AC7F71">
        <w:t xml:space="preserve">(La </w:t>
      </w:r>
      <w:proofErr w:type="spellStart"/>
      <w:r w:rsidR="00AC7F71" w:rsidRPr="00AC7F71">
        <w:t>Comisión</w:t>
      </w:r>
      <w:proofErr w:type="spellEnd"/>
      <w:r w:rsidR="009F6453">
        <w:t>,</w:t>
      </w:r>
      <w:r w:rsidR="00AC7F71" w:rsidRPr="00AC7F71">
        <w:t xml:space="preserve"> 2022)</w:t>
      </w:r>
      <w:r w:rsidR="0065060D">
        <w:rPr>
          <w:lang w:eastAsia="en-CA"/>
        </w:rPr>
        <w:t>.</w:t>
      </w:r>
    </w:p>
    <w:p w14:paraId="5A5A2265" w14:textId="406902E8" w:rsidR="00483822" w:rsidRPr="003D1397" w:rsidRDefault="00483822" w:rsidP="003D1397">
      <w:pPr>
        <w:spacing w:before="240" w:after="240" w:line="360" w:lineRule="auto"/>
        <w:jc w:val="both"/>
        <w:rPr>
          <w:lang w:eastAsia="en-CA"/>
        </w:rPr>
      </w:pPr>
      <w:r w:rsidRPr="003D1397">
        <w:rPr>
          <w:lang w:eastAsia="en-CA"/>
        </w:rPr>
        <w:t>Illegal economies</w:t>
      </w:r>
      <w:r w:rsidR="008C14EB">
        <w:rPr>
          <w:lang w:eastAsia="en-CA"/>
        </w:rPr>
        <w:t xml:space="preserve"> </w:t>
      </w:r>
      <w:r w:rsidR="00EB6FE2">
        <w:rPr>
          <w:lang w:eastAsia="en-CA"/>
        </w:rPr>
        <w:t>–</w:t>
      </w:r>
      <w:r w:rsidRPr="003D1397">
        <w:rPr>
          <w:lang w:eastAsia="en-CA"/>
        </w:rPr>
        <w:t>particularly drug trafficking</w:t>
      </w:r>
      <w:r w:rsidR="008C14EB">
        <w:rPr>
          <w:lang w:eastAsia="en-CA"/>
        </w:rPr>
        <w:t xml:space="preserve"> </w:t>
      </w:r>
      <w:r w:rsidR="00EB6FE2">
        <w:rPr>
          <w:lang w:eastAsia="en-CA"/>
        </w:rPr>
        <w:t>–</w:t>
      </w:r>
      <w:r w:rsidR="008C14EB" w:rsidRPr="003D1397">
        <w:rPr>
          <w:lang w:eastAsia="en-CA"/>
        </w:rPr>
        <w:t xml:space="preserve"> </w:t>
      </w:r>
      <w:r w:rsidR="0040269C">
        <w:rPr>
          <w:lang w:eastAsia="en-CA"/>
        </w:rPr>
        <w:t>along with</w:t>
      </w:r>
      <w:r w:rsidR="0040269C" w:rsidRPr="003D1397">
        <w:rPr>
          <w:lang w:eastAsia="en-CA"/>
        </w:rPr>
        <w:t xml:space="preserve"> </w:t>
      </w:r>
      <w:r w:rsidRPr="003D1397">
        <w:rPr>
          <w:lang w:eastAsia="en-CA"/>
        </w:rPr>
        <w:t xml:space="preserve">socio-economic inequality have consistently played crucial roles in perpetuating cycles </w:t>
      </w:r>
      <w:r w:rsidR="001427C0">
        <w:rPr>
          <w:lang w:eastAsia="en-CA"/>
        </w:rPr>
        <w:t>of violence</w:t>
      </w:r>
      <w:r w:rsidR="008C14EB">
        <w:rPr>
          <w:lang w:eastAsia="en-CA"/>
        </w:rPr>
        <w:t>. These illegal economies pull and push youth toward</w:t>
      </w:r>
      <w:r w:rsidR="001427C0">
        <w:rPr>
          <w:lang w:eastAsia="en-CA"/>
        </w:rPr>
        <w:t xml:space="preserve"> </w:t>
      </w:r>
      <w:r w:rsidR="00422E6D">
        <w:rPr>
          <w:lang w:eastAsia="en-CA"/>
        </w:rPr>
        <w:t xml:space="preserve">illegal </w:t>
      </w:r>
      <w:r w:rsidR="00422E6D" w:rsidRPr="0065060D">
        <w:rPr>
          <w:lang w:eastAsia="en-CA"/>
        </w:rPr>
        <w:t>groups</w:t>
      </w:r>
      <w:r w:rsidR="0065060D" w:rsidRPr="0065060D">
        <w:rPr>
          <w:lang w:eastAsia="en-CA"/>
        </w:rPr>
        <w:t xml:space="preserve"> </w:t>
      </w:r>
      <w:r w:rsidR="00AC7F71" w:rsidRPr="0065060D">
        <w:t>(Maria Paula Espejo</w:t>
      </w:r>
      <w:r w:rsidR="009F6453">
        <w:t>,</w:t>
      </w:r>
      <w:r w:rsidR="00AC7F71" w:rsidRPr="0065060D">
        <w:t xml:space="preserve"> 2021, </w:t>
      </w:r>
      <w:r w:rsidR="009F6453">
        <w:t xml:space="preserve">p. </w:t>
      </w:r>
      <w:r w:rsidR="00AC7F71" w:rsidRPr="0065060D">
        <w:t>157)</w:t>
      </w:r>
      <w:r w:rsidR="0065060D" w:rsidRPr="0065060D">
        <w:t>.</w:t>
      </w:r>
      <w:r w:rsidR="00886F19" w:rsidRPr="0065060D">
        <w:rPr>
          <w:lang w:eastAsia="en-CA"/>
        </w:rPr>
        <w:t xml:space="preserve"> </w:t>
      </w:r>
      <w:r w:rsidRPr="0065060D">
        <w:rPr>
          <w:lang w:eastAsia="en-CA"/>
        </w:rPr>
        <w:t>It</w:t>
      </w:r>
      <w:r w:rsidRPr="003D1397">
        <w:rPr>
          <w:lang w:eastAsia="en-CA"/>
        </w:rPr>
        <w:t xml:space="preserve"> is important to note that all armed groups</w:t>
      </w:r>
      <w:r w:rsidR="00422E6D">
        <w:rPr>
          <w:lang w:eastAsia="en-CA"/>
        </w:rPr>
        <w:t xml:space="preserve">, regardless of their ideological orientation or tactics, </w:t>
      </w:r>
      <w:r w:rsidRPr="003D1397">
        <w:rPr>
          <w:lang w:eastAsia="en-CA"/>
        </w:rPr>
        <w:t>have used minors in hostilities</w:t>
      </w:r>
      <w:r w:rsidR="00422E6D">
        <w:rPr>
          <w:lang w:eastAsia="en-CA"/>
        </w:rPr>
        <w:t xml:space="preserve">. </w:t>
      </w:r>
      <w:r w:rsidR="63D7C97A" w:rsidRPr="003D1397">
        <w:rPr>
          <w:lang w:eastAsia="en-CA"/>
        </w:rPr>
        <w:t>The actors responsible for violence</w:t>
      </w:r>
      <w:r w:rsidR="006C1259">
        <w:rPr>
          <w:lang w:eastAsia="en-CA"/>
        </w:rPr>
        <w:t xml:space="preserve"> throughout the conflict</w:t>
      </w:r>
      <w:r w:rsidR="63D7C97A" w:rsidRPr="003D1397">
        <w:rPr>
          <w:lang w:eastAsia="en-CA"/>
        </w:rPr>
        <w:t xml:space="preserve"> include guerrillas, paramilitaries, drug cartels/traffickers, criminal gangs, and the Colombian army</w:t>
      </w:r>
      <w:r w:rsidR="0065060D">
        <w:rPr>
          <w:lang w:eastAsia="en-CA"/>
        </w:rPr>
        <w:t xml:space="preserve"> </w:t>
      </w:r>
      <w:r w:rsidR="00AC7F71" w:rsidRPr="00AC7F71">
        <w:rPr>
          <w:lang w:val="en-CA"/>
        </w:rPr>
        <w:t>(Segovia</w:t>
      </w:r>
      <w:r w:rsidR="009F6453">
        <w:rPr>
          <w:lang w:val="en-CA"/>
        </w:rPr>
        <w:t>,</w:t>
      </w:r>
      <w:r w:rsidR="00AC7F71" w:rsidRPr="00AC7F71">
        <w:rPr>
          <w:lang w:val="en-CA"/>
        </w:rPr>
        <w:t xml:space="preserve"> 2017, </w:t>
      </w:r>
      <w:r w:rsidR="009F6453">
        <w:rPr>
          <w:lang w:val="en-CA"/>
        </w:rPr>
        <w:t xml:space="preserve">p. </w:t>
      </w:r>
      <w:r w:rsidR="00AC7F71" w:rsidRPr="00AC7F71">
        <w:rPr>
          <w:lang w:val="en-CA"/>
        </w:rPr>
        <w:t>1)</w:t>
      </w:r>
      <w:r w:rsidR="0065060D">
        <w:rPr>
          <w:lang w:eastAsia="en-CA"/>
        </w:rPr>
        <w:t>.</w:t>
      </w:r>
      <w:r w:rsidR="63D7C97A" w:rsidRPr="003D1397">
        <w:rPr>
          <w:lang w:eastAsia="en-CA"/>
        </w:rPr>
        <w:t xml:space="preserve"> </w:t>
      </w:r>
    </w:p>
    <w:p w14:paraId="714062B8" w14:textId="11A6B064" w:rsidR="00483822" w:rsidRPr="003D1397" w:rsidRDefault="00483822" w:rsidP="00E63BB2">
      <w:pPr>
        <w:pStyle w:val="ListParagraph"/>
        <w:numPr>
          <w:ilvl w:val="0"/>
          <w:numId w:val="2"/>
        </w:numPr>
        <w:spacing w:line="360" w:lineRule="auto"/>
        <w:jc w:val="both"/>
        <w:rPr>
          <w:lang w:eastAsia="en-CA"/>
        </w:rPr>
      </w:pPr>
      <w:r w:rsidRPr="00E63BB2">
        <w:rPr>
          <w:b/>
          <w:bCs/>
          <w:i/>
          <w:iCs/>
          <w:lang w:eastAsia="en-CA"/>
        </w:rPr>
        <w:t xml:space="preserve">Ombudsperson’s Office – </w:t>
      </w:r>
      <w:r w:rsidR="00266CC9" w:rsidRPr="00E63BB2">
        <w:rPr>
          <w:b/>
          <w:bCs/>
          <w:i/>
          <w:iCs/>
          <w:lang w:eastAsia="en-CA"/>
        </w:rPr>
        <w:t xml:space="preserve">role, </w:t>
      </w:r>
      <w:proofErr w:type="gramStart"/>
      <w:r w:rsidR="00266CC9" w:rsidRPr="00E63BB2">
        <w:rPr>
          <w:b/>
          <w:bCs/>
          <w:i/>
          <w:iCs/>
          <w:lang w:eastAsia="en-CA"/>
        </w:rPr>
        <w:t>efforts</w:t>
      </w:r>
      <w:proofErr w:type="gramEnd"/>
      <w:r w:rsidR="00266CC9" w:rsidRPr="00E63BB2">
        <w:rPr>
          <w:b/>
          <w:bCs/>
          <w:i/>
          <w:iCs/>
          <w:lang w:eastAsia="en-CA"/>
        </w:rPr>
        <w:t xml:space="preserve"> and timeframe</w:t>
      </w:r>
      <w:r w:rsidRPr="00E63BB2">
        <w:rPr>
          <w:b/>
          <w:bCs/>
          <w:i/>
          <w:iCs/>
          <w:lang w:eastAsia="en-CA"/>
        </w:rPr>
        <w:t> </w:t>
      </w:r>
    </w:p>
    <w:p w14:paraId="4E18269A" w14:textId="2B61D79F" w:rsidR="00483822" w:rsidRPr="003D1397" w:rsidRDefault="00483822" w:rsidP="003D1397">
      <w:pPr>
        <w:spacing w:before="240" w:after="240" w:line="360" w:lineRule="auto"/>
        <w:jc w:val="both"/>
        <w:rPr>
          <w:lang w:eastAsia="en-CA"/>
        </w:rPr>
      </w:pPr>
      <w:r w:rsidRPr="003D1397">
        <w:rPr>
          <w:lang w:eastAsia="en-CA"/>
        </w:rPr>
        <w:t>The Ombudsperson</w:t>
      </w:r>
      <w:r w:rsidR="00956244">
        <w:rPr>
          <w:lang w:eastAsia="en-CA"/>
        </w:rPr>
        <w:t>’</w:t>
      </w:r>
      <w:r w:rsidRPr="003D1397">
        <w:rPr>
          <w:lang w:eastAsia="en-CA"/>
        </w:rPr>
        <w:t>s Office</w:t>
      </w:r>
      <w:r w:rsidR="00810049">
        <w:rPr>
          <w:lang w:eastAsia="en-CA"/>
        </w:rPr>
        <w:t xml:space="preserve"> </w:t>
      </w:r>
      <w:r w:rsidR="0040269C">
        <w:rPr>
          <w:lang w:eastAsia="en-CA"/>
        </w:rPr>
        <w:t>is</w:t>
      </w:r>
      <w:r w:rsidRPr="003D1397">
        <w:rPr>
          <w:lang w:eastAsia="en-CA"/>
        </w:rPr>
        <w:t xml:space="preserve"> responsible for </w:t>
      </w:r>
      <w:r w:rsidR="0040269C">
        <w:rPr>
          <w:lang w:eastAsia="en-CA"/>
        </w:rPr>
        <w:t xml:space="preserve">monitoring </w:t>
      </w:r>
      <w:r w:rsidR="00196DA1">
        <w:rPr>
          <w:lang w:eastAsia="en-CA"/>
        </w:rPr>
        <w:t xml:space="preserve">Colombia’s </w:t>
      </w:r>
      <w:r w:rsidRPr="003D1397">
        <w:rPr>
          <w:lang w:eastAsia="en-CA"/>
        </w:rPr>
        <w:t>human rights</w:t>
      </w:r>
      <w:r w:rsidR="00B07A0B">
        <w:rPr>
          <w:lang w:eastAsia="en-CA"/>
        </w:rPr>
        <w:t xml:space="preserve"> </w:t>
      </w:r>
      <w:r w:rsidR="00196DA1">
        <w:rPr>
          <w:lang w:eastAsia="en-CA"/>
        </w:rPr>
        <w:t>guarantees</w:t>
      </w:r>
      <w:r w:rsidR="008C14EB">
        <w:rPr>
          <w:lang w:eastAsia="en-CA"/>
        </w:rPr>
        <w:t>. It</w:t>
      </w:r>
      <w:r w:rsidR="00810049">
        <w:rPr>
          <w:lang w:eastAsia="en-CA"/>
        </w:rPr>
        <w:t xml:space="preserve"> </w:t>
      </w:r>
      <w:r w:rsidRPr="003D1397">
        <w:rPr>
          <w:lang w:eastAsia="en-CA"/>
        </w:rPr>
        <w:t xml:space="preserve">operates through fifteen </w:t>
      </w:r>
      <w:r w:rsidR="008A4DFD">
        <w:rPr>
          <w:lang w:eastAsia="en-CA"/>
        </w:rPr>
        <w:t>de</w:t>
      </w:r>
      <w:r w:rsidR="008A4DFD" w:rsidRPr="003D1397">
        <w:rPr>
          <w:lang w:eastAsia="en-CA"/>
        </w:rPr>
        <w:t xml:space="preserve">legates </w:t>
      </w:r>
      <w:r w:rsidRPr="003D1397">
        <w:rPr>
          <w:lang w:eastAsia="en-CA"/>
        </w:rPr>
        <w:t>and four national directorates</w:t>
      </w:r>
      <w:r w:rsidR="008C14EB">
        <w:rPr>
          <w:lang w:eastAsia="en-CA"/>
        </w:rPr>
        <w:t>. It has</w:t>
      </w:r>
      <w:r w:rsidR="00810049">
        <w:rPr>
          <w:lang w:eastAsia="en-CA"/>
        </w:rPr>
        <w:t xml:space="preserve"> </w:t>
      </w:r>
      <w:r w:rsidRPr="003D1397">
        <w:rPr>
          <w:lang w:eastAsia="en-CA"/>
        </w:rPr>
        <w:t xml:space="preserve">regional offices and dedicated teams for each area. </w:t>
      </w:r>
      <w:r w:rsidRPr="002864D1">
        <w:rPr>
          <w:lang w:eastAsia="en-CA"/>
        </w:rPr>
        <w:t>In 2001,</w:t>
      </w:r>
      <w:r w:rsidR="00B83A21">
        <w:rPr>
          <w:lang w:eastAsia="en-CA"/>
        </w:rPr>
        <w:t xml:space="preserve"> </w:t>
      </w:r>
      <w:r w:rsidRPr="002864D1">
        <w:rPr>
          <w:lang w:eastAsia="en-CA"/>
        </w:rPr>
        <w:t>the Early Warning System (SAT</w:t>
      </w:r>
      <w:r w:rsidR="008C14EB">
        <w:rPr>
          <w:lang w:eastAsia="en-CA"/>
        </w:rPr>
        <w:t>,</w:t>
      </w:r>
      <w:r w:rsidR="008C14EB" w:rsidRPr="00E63BB2">
        <w:t xml:space="preserve">- Sistema de </w:t>
      </w:r>
      <w:proofErr w:type="spellStart"/>
      <w:r w:rsidR="008C14EB" w:rsidRPr="00E63BB2">
        <w:t>Alertas</w:t>
      </w:r>
      <w:proofErr w:type="spellEnd"/>
      <w:r w:rsidR="008C14EB" w:rsidRPr="00E63BB2">
        <w:t xml:space="preserve"> </w:t>
      </w:r>
      <w:proofErr w:type="spellStart"/>
      <w:r w:rsidR="008C14EB" w:rsidRPr="00E63BB2">
        <w:t>Tempranas</w:t>
      </w:r>
      <w:proofErr w:type="spellEnd"/>
      <w:r w:rsidR="008C14EB" w:rsidRPr="00E63BB2">
        <w:t xml:space="preserve"> in Spanish</w:t>
      </w:r>
      <w:r w:rsidR="00592829" w:rsidRPr="002864D1">
        <w:rPr>
          <w:lang w:eastAsia="en-CA"/>
        </w:rPr>
        <w:t>)</w:t>
      </w:r>
      <w:r w:rsidRPr="002864D1">
        <w:rPr>
          <w:lang w:eastAsia="en-CA"/>
        </w:rPr>
        <w:t xml:space="preserve"> was established amidst Colombia</w:t>
      </w:r>
      <w:r w:rsidR="00592243" w:rsidRPr="002864D1">
        <w:rPr>
          <w:lang w:eastAsia="en-CA"/>
        </w:rPr>
        <w:t>’</w:t>
      </w:r>
      <w:r w:rsidRPr="002864D1">
        <w:rPr>
          <w:lang w:eastAsia="en-CA"/>
        </w:rPr>
        <w:t>s intense violence</w:t>
      </w:r>
      <w:r w:rsidR="004F1957">
        <w:rPr>
          <w:lang w:eastAsia="en-CA"/>
        </w:rPr>
        <w:t>.</w:t>
      </w:r>
      <w:r w:rsidRPr="002864D1">
        <w:rPr>
          <w:lang w:eastAsia="en-CA"/>
        </w:rPr>
        <w:t xml:space="preserve"> </w:t>
      </w:r>
      <w:r w:rsidRPr="003D1397">
        <w:rPr>
          <w:lang w:eastAsia="en-CA"/>
        </w:rPr>
        <w:t xml:space="preserve">The system issues </w:t>
      </w:r>
      <w:r w:rsidR="008A4DFD">
        <w:rPr>
          <w:lang w:eastAsia="en-CA"/>
        </w:rPr>
        <w:t>e</w:t>
      </w:r>
      <w:r w:rsidRPr="003D1397">
        <w:rPr>
          <w:lang w:eastAsia="en-CA"/>
        </w:rPr>
        <w:t xml:space="preserve">arly </w:t>
      </w:r>
      <w:r w:rsidR="008A4DFD">
        <w:rPr>
          <w:lang w:eastAsia="en-CA"/>
        </w:rPr>
        <w:t>wa</w:t>
      </w:r>
      <w:r w:rsidR="008A4DFD" w:rsidRPr="003D1397">
        <w:rPr>
          <w:lang w:eastAsia="en-CA"/>
        </w:rPr>
        <w:t>rnings</w:t>
      </w:r>
      <w:r w:rsidR="0065060D">
        <w:rPr>
          <w:rStyle w:val="EndnoteReference"/>
          <w:lang w:eastAsia="en-CA"/>
        </w:rPr>
        <w:endnoteReference w:id="2"/>
      </w:r>
      <w:r w:rsidR="00592829">
        <w:rPr>
          <w:lang w:eastAsia="en-CA"/>
        </w:rPr>
        <w:t xml:space="preserve"> on human rights and international humanitarian law violations </w:t>
      </w:r>
      <w:r w:rsidR="003527B5">
        <w:rPr>
          <w:lang w:eastAsia="en-CA"/>
        </w:rPr>
        <w:t>concerning</w:t>
      </w:r>
      <w:r w:rsidR="00592829">
        <w:rPr>
          <w:lang w:eastAsia="en-CA"/>
        </w:rPr>
        <w:t xml:space="preserve"> the armed conflict.</w:t>
      </w:r>
      <w:r w:rsidR="003527B5">
        <w:rPr>
          <w:lang w:eastAsia="en-CA"/>
        </w:rPr>
        <w:t xml:space="preserve"> </w:t>
      </w:r>
    </w:p>
    <w:p w14:paraId="0F8DC23B" w14:textId="17FF9B4B" w:rsidR="00483822" w:rsidRPr="003D1397" w:rsidRDefault="00483822" w:rsidP="003D1397">
      <w:pPr>
        <w:spacing w:before="240" w:after="240" w:line="360" w:lineRule="auto"/>
        <w:jc w:val="both"/>
        <w:rPr>
          <w:lang w:eastAsia="en-CA"/>
        </w:rPr>
      </w:pPr>
      <w:r w:rsidRPr="003D1397">
        <w:rPr>
          <w:lang w:eastAsia="en-CA"/>
        </w:rPr>
        <w:t xml:space="preserve">Since 2017, the 2124 Decree following the </w:t>
      </w:r>
      <w:r w:rsidR="0040269C">
        <w:rPr>
          <w:lang w:eastAsia="en-CA"/>
        </w:rPr>
        <w:t>p</w:t>
      </w:r>
      <w:r w:rsidRPr="003D1397">
        <w:rPr>
          <w:lang w:eastAsia="en-CA"/>
        </w:rPr>
        <w:t xml:space="preserve">eace </w:t>
      </w:r>
      <w:r w:rsidR="0040269C">
        <w:rPr>
          <w:lang w:eastAsia="en-CA"/>
        </w:rPr>
        <w:t>a</w:t>
      </w:r>
      <w:r w:rsidRPr="003D1397">
        <w:rPr>
          <w:lang w:eastAsia="en-CA"/>
        </w:rPr>
        <w:t xml:space="preserve">ccord mandated SAT to </w:t>
      </w:r>
      <w:r w:rsidR="008C14EB">
        <w:rPr>
          <w:lang w:eastAsia="en-CA"/>
        </w:rPr>
        <w:t>alert</w:t>
      </w:r>
      <w:r w:rsidR="008C14EB" w:rsidRPr="003D1397">
        <w:rPr>
          <w:lang w:eastAsia="en-CA"/>
        </w:rPr>
        <w:t xml:space="preserve"> </w:t>
      </w:r>
      <w:r w:rsidRPr="003D1397">
        <w:rPr>
          <w:lang w:eastAsia="en-CA"/>
        </w:rPr>
        <w:t>about impediments to peace agreement implementation. Follow-</w:t>
      </w:r>
      <w:r w:rsidR="00CA7D70" w:rsidRPr="003D1397">
        <w:rPr>
          <w:lang w:eastAsia="en-CA"/>
        </w:rPr>
        <w:t xml:space="preserve">up </w:t>
      </w:r>
      <w:r w:rsidR="00483602">
        <w:rPr>
          <w:lang w:eastAsia="en-CA"/>
        </w:rPr>
        <w:t>r</w:t>
      </w:r>
      <w:r w:rsidRPr="003D1397">
        <w:rPr>
          <w:lang w:eastAsia="en-CA"/>
        </w:rPr>
        <w:t>eports assess institutional responses to warnings and their efficacy in preventing or mitigating risks. SAT</w:t>
      </w:r>
      <w:r w:rsidR="00592243">
        <w:rPr>
          <w:lang w:eastAsia="en-CA"/>
        </w:rPr>
        <w:t>’</w:t>
      </w:r>
      <w:r w:rsidRPr="003D1397">
        <w:rPr>
          <w:lang w:eastAsia="en-CA"/>
        </w:rPr>
        <w:t xml:space="preserve">s </w:t>
      </w:r>
      <w:r w:rsidR="00CA7D70" w:rsidRPr="003D1397">
        <w:rPr>
          <w:lang w:eastAsia="en-CA"/>
        </w:rPr>
        <w:t>w</w:t>
      </w:r>
      <w:r w:rsidRPr="003D1397">
        <w:rPr>
          <w:lang w:eastAsia="en-CA"/>
        </w:rPr>
        <w:t>arnings hold value for international organizations, human rights entities, and social leaders. However, the Ombudsperson</w:t>
      </w:r>
      <w:r w:rsidR="00592243">
        <w:rPr>
          <w:lang w:eastAsia="en-CA"/>
        </w:rPr>
        <w:t>’</w:t>
      </w:r>
      <w:r w:rsidRPr="003D1397">
        <w:rPr>
          <w:lang w:eastAsia="en-CA"/>
        </w:rPr>
        <w:t>s recommendations lack binding force</w:t>
      </w:r>
      <w:r w:rsidR="008C14EB">
        <w:rPr>
          <w:lang w:eastAsia="en-CA"/>
        </w:rPr>
        <w:t xml:space="preserve">. They operate as a </w:t>
      </w:r>
      <w:r w:rsidRPr="003D1397">
        <w:rPr>
          <w:lang w:eastAsia="en-CA"/>
        </w:rPr>
        <w:t xml:space="preserve">moral authority without legal or administrative power to hold institutions accountable for action or inaction. </w:t>
      </w:r>
      <w:commentRangeStart w:id="17"/>
      <w:ins w:id="18" w:author="Microsoft Office User" w:date="2024-04-01T14:33:00Z">
        <w:r w:rsidR="00692BC5">
          <w:rPr>
            <w:lang w:eastAsia="en-CA"/>
          </w:rPr>
          <w:t>Despite the preventive spirit of the warning documents</w:t>
        </w:r>
      </w:ins>
      <w:ins w:id="19" w:author="Microsoft Office User" w:date="2024-04-01T14:35:00Z">
        <w:r w:rsidR="00692BC5">
          <w:rPr>
            <w:lang w:eastAsia="en-CA"/>
          </w:rPr>
          <w:t>, most of them</w:t>
        </w:r>
      </w:ins>
      <w:ins w:id="20" w:author="Microsoft Office User" w:date="2024-04-01T14:33:00Z">
        <w:r w:rsidR="00692BC5">
          <w:rPr>
            <w:lang w:eastAsia="en-CA"/>
          </w:rPr>
          <w:t xml:space="preserve"> </w:t>
        </w:r>
      </w:ins>
      <w:ins w:id="21" w:author="Microsoft Office User" w:date="2024-04-01T14:34:00Z">
        <w:r w:rsidR="00692BC5">
          <w:rPr>
            <w:lang w:eastAsia="en-CA"/>
          </w:rPr>
          <w:t>include recent</w:t>
        </w:r>
      </w:ins>
      <w:ins w:id="22" w:author="Microsoft Office User" w:date="2024-04-01T14:35:00Z">
        <w:r w:rsidR="00692BC5">
          <w:rPr>
            <w:lang w:eastAsia="en-CA"/>
          </w:rPr>
          <w:t xml:space="preserve">, </w:t>
        </w:r>
        <w:proofErr w:type="gramStart"/>
        <w:r w:rsidR="00692BC5">
          <w:rPr>
            <w:lang w:eastAsia="en-CA"/>
          </w:rPr>
          <w:t>current</w:t>
        </w:r>
        <w:proofErr w:type="gramEnd"/>
        <w:r w:rsidR="00692BC5">
          <w:rPr>
            <w:lang w:eastAsia="en-CA"/>
          </w:rPr>
          <w:t xml:space="preserve"> </w:t>
        </w:r>
      </w:ins>
      <w:ins w:id="23" w:author="Microsoft Office User" w:date="2024-04-01T14:34:00Z">
        <w:r w:rsidR="00692BC5">
          <w:rPr>
            <w:lang w:eastAsia="en-CA"/>
          </w:rPr>
          <w:t>or ongoing human rights violations</w:t>
        </w:r>
      </w:ins>
      <w:ins w:id="24" w:author="Microsoft Office User" w:date="2024-04-01T14:35:00Z">
        <w:r w:rsidR="00692BC5">
          <w:rPr>
            <w:lang w:eastAsia="en-CA"/>
          </w:rPr>
          <w:t xml:space="preserve">. </w:t>
        </w:r>
      </w:ins>
      <w:r w:rsidRPr="003D1397">
        <w:rPr>
          <w:lang w:eastAsia="en-CA"/>
        </w:rPr>
        <w:t>N</w:t>
      </w:r>
      <w:commentRangeEnd w:id="17"/>
      <w:r w:rsidR="00B9427B">
        <w:rPr>
          <w:rStyle w:val="CommentReference"/>
        </w:rPr>
        <w:commentReference w:id="17"/>
      </w:r>
      <w:r w:rsidRPr="003D1397">
        <w:rPr>
          <w:lang w:eastAsia="en-CA"/>
        </w:rPr>
        <w:t xml:space="preserve">onetheless, data </w:t>
      </w:r>
      <w:r w:rsidR="008C14EB">
        <w:rPr>
          <w:lang w:eastAsia="en-CA"/>
        </w:rPr>
        <w:t xml:space="preserve">within the SAT documents </w:t>
      </w:r>
      <w:r w:rsidRPr="003D1397">
        <w:rPr>
          <w:lang w:eastAsia="en-CA"/>
        </w:rPr>
        <w:t xml:space="preserve">is valuable due to </w:t>
      </w:r>
      <w:r w:rsidR="00483602">
        <w:rPr>
          <w:lang w:eastAsia="en-CA"/>
        </w:rPr>
        <w:t xml:space="preserve">the </w:t>
      </w:r>
      <w:r w:rsidRPr="003D1397">
        <w:rPr>
          <w:lang w:eastAsia="en-CA"/>
        </w:rPr>
        <w:t>widespread presence</w:t>
      </w:r>
      <w:r w:rsidR="00281ABA">
        <w:rPr>
          <w:lang w:eastAsia="en-CA"/>
        </w:rPr>
        <w:t xml:space="preserve"> of the team’s analysts across the country</w:t>
      </w:r>
      <w:r w:rsidRPr="003D1397">
        <w:rPr>
          <w:lang w:eastAsia="en-CA"/>
        </w:rPr>
        <w:t xml:space="preserve"> and </w:t>
      </w:r>
      <w:r w:rsidR="00281ABA">
        <w:rPr>
          <w:lang w:eastAsia="en-CA"/>
        </w:rPr>
        <w:t xml:space="preserve">their </w:t>
      </w:r>
      <w:r w:rsidRPr="003D1397">
        <w:rPr>
          <w:lang w:eastAsia="en-CA"/>
        </w:rPr>
        <w:t>confidential engagement with communities</w:t>
      </w:r>
      <w:r w:rsidR="00281ABA">
        <w:rPr>
          <w:lang w:eastAsia="en-CA"/>
        </w:rPr>
        <w:t xml:space="preserve"> which grants them privileged information</w:t>
      </w:r>
      <w:r w:rsidRPr="003D1397">
        <w:rPr>
          <w:lang w:eastAsia="en-CA"/>
        </w:rPr>
        <w:t>.</w:t>
      </w:r>
    </w:p>
    <w:p w14:paraId="4C611492" w14:textId="0CC373A1" w:rsidR="00483822" w:rsidRPr="003D1397" w:rsidRDefault="00B07A0B" w:rsidP="003D1397">
      <w:pPr>
        <w:spacing w:before="240" w:after="240" w:line="360" w:lineRule="auto"/>
        <w:jc w:val="both"/>
        <w:rPr>
          <w:lang w:eastAsia="en-CA"/>
        </w:rPr>
      </w:pPr>
      <w:r>
        <w:rPr>
          <w:lang w:eastAsia="en-CA"/>
        </w:rPr>
        <w:lastRenderedPageBreak/>
        <w:t xml:space="preserve">In analyzing </w:t>
      </w:r>
      <w:r w:rsidR="00193E43">
        <w:rPr>
          <w:lang w:eastAsia="en-CA"/>
        </w:rPr>
        <w:t xml:space="preserve">SAT </w:t>
      </w:r>
      <w:r w:rsidR="00483822" w:rsidRPr="003D1397">
        <w:rPr>
          <w:lang w:eastAsia="en-CA"/>
        </w:rPr>
        <w:t xml:space="preserve">documents, </w:t>
      </w:r>
      <w:r w:rsidR="00193E43">
        <w:rPr>
          <w:lang w:eastAsia="en-CA"/>
        </w:rPr>
        <w:t xml:space="preserve">this </w:t>
      </w:r>
      <w:r w:rsidR="008C14EB">
        <w:rPr>
          <w:lang w:eastAsia="en-CA"/>
        </w:rPr>
        <w:t>chapter</w:t>
      </w:r>
      <w:r w:rsidR="00193E43">
        <w:rPr>
          <w:lang w:eastAsia="en-CA"/>
        </w:rPr>
        <w:t xml:space="preserve"> </w:t>
      </w:r>
      <w:r w:rsidR="00193E43" w:rsidRPr="003D1397">
        <w:rPr>
          <w:lang w:eastAsia="en-CA"/>
        </w:rPr>
        <w:t>divid</w:t>
      </w:r>
      <w:r w:rsidR="00193E43">
        <w:rPr>
          <w:lang w:eastAsia="en-CA"/>
        </w:rPr>
        <w:t>es</w:t>
      </w:r>
      <w:r w:rsidR="00193E43" w:rsidRPr="003D1397">
        <w:rPr>
          <w:lang w:eastAsia="en-CA"/>
        </w:rPr>
        <w:t xml:space="preserve"> </w:t>
      </w:r>
      <w:r w:rsidR="00483822" w:rsidRPr="003D1397">
        <w:rPr>
          <w:lang w:eastAsia="en-CA"/>
        </w:rPr>
        <w:t xml:space="preserve">the covered period into </w:t>
      </w:r>
      <w:r w:rsidR="00A25393" w:rsidRPr="003D1397">
        <w:rPr>
          <w:lang w:eastAsia="en-CA"/>
        </w:rPr>
        <w:t>four-time</w:t>
      </w:r>
      <w:r w:rsidR="00483822" w:rsidRPr="003D1397">
        <w:rPr>
          <w:lang w:eastAsia="en-CA"/>
        </w:rPr>
        <w:t xml:space="preserve"> segments:</w:t>
      </w:r>
    </w:p>
    <w:p w14:paraId="435EF54A" w14:textId="4137B20B" w:rsidR="00483822" w:rsidRPr="003D1397" w:rsidRDefault="63D7C97A" w:rsidP="003D1397">
      <w:pPr>
        <w:spacing w:before="240" w:after="240" w:line="360" w:lineRule="auto"/>
        <w:ind w:left="720"/>
        <w:jc w:val="both"/>
        <w:rPr>
          <w:lang w:eastAsia="en-CA"/>
        </w:rPr>
      </w:pPr>
      <w:r w:rsidRPr="003D1397">
        <w:rPr>
          <w:lang w:eastAsia="en-CA"/>
        </w:rPr>
        <w:t>1. 2001-2005: Conflict - Justice and Peace Law</w:t>
      </w:r>
    </w:p>
    <w:p w14:paraId="2CF4DFF7" w14:textId="10B61F93" w:rsidR="00483822" w:rsidRPr="003D1397" w:rsidRDefault="63D7C97A" w:rsidP="003D1397">
      <w:pPr>
        <w:spacing w:before="240" w:after="240" w:line="360" w:lineRule="auto"/>
        <w:ind w:left="720"/>
        <w:jc w:val="both"/>
        <w:rPr>
          <w:lang w:eastAsia="en-CA"/>
        </w:rPr>
      </w:pPr>
      <w:r w:rsidRPr="003D1397">
        <w:rPr>
          <w:lang w:eastAsia="en-CA"/>
        </w:rPr>
        <w:t xml:space="preserve">2. 2006-2011: </w:t>
      </w:r>
      <w:bookmarkStart w:id="25" w:name="_Int_U9uUjWxe"/>
      <w:r w:rsidRPr="003D1397">
        <w:rPr>
          <w:lang w:eastAsia="en-CA"/>
        </w:rPr>
        <w:t>Post-Demobilization</w:t>
      </w:r>
      <w:bookmarkEnd w:id="25"/>
      <w:r w:rsidRPr="003D1397">
        <w:rPr>
          <w:lang w:eastAsia="en-CA"/>
        </w:rPr>
        <w:t xml:space="preserve"> of Paramilitary Groups</w:t>
      </w:r>
    </w:p>
    <w:p w14:paraId="4940D687" w14:textId="35E5FA22" w:rsidR="00483822" w:rsidRPr="003D1397" w:rsidRDefault="63D7C97A" w:rsidP="003D1397">
      <w:pPr>
        <w:spacing w:before="240" w:after="240" w:line="360" w:lineRule="auto"/>
        <w:ind w:left="720"/>
        <w:jc w:val="both"/>
        <w:rPr>
          <w:lang w:eastAsia="en-CA"/>
        </w:rPr>
      </w:pPr>
      <w:r w:rsidRPr="003D1397">
        <w:rPr>
          <w:lang w:eastAsia="en-CA"/>
        </w:rPr>
        <w:t>3. 2012-2016: Havana Peace Negotiations</w:t>
      </w:r>
    </w:p>
    <w:p w14:paraId="5772E40A" w14:textId="52B9B8E0" w:rsidR="00483822" w:rsidRPr="003D1397" w:rsidRDefault="63D7C97A" w:rsidP="003D1397">
      <w:pPr>
        <w:spacing w:before="240" w:after="240" w:line="360" w:lineRule="auto"/>
        <w:ind w:left="720"/>
        <w:jc w:val="both"/>
        <w:rPr>
          <w:lang w:eastAsia="en-CA"/>
        </w:rPr>
      </w:pPr>
      <w:r w:rsidRPr="003D1397">
        <w:rPr>
          <w:lang w:eastAsia="en-CA"/>
        </w:rPr>
        <w:t xml:space="preserve">4. 2017-2022: </w:t>
      </w:r>
      <w:bookmarkStart w:id="26" w:name="_Int_0axXVmtb"/>
      <w:r w:rsidRPr="003D1397">
        <w:rPr>
          <w:lang w:eastAsia="en-CA"/>
        </w:rPr>
        <w:t>Post-Agreement</w:t>
      </w:r>
      <w:bookmarkEnd w:id="26"/>
      <w:r w:rsidRPr="003D1397">
        <w:rPr>
          <w:lang w:eastAsia="en-CA"/>
        </w:rPr>
        <w:t xml:space="preserve"> Phase</w:t>
      </w:r>
    </w:p>
    <w:p w14:paraId="73AD69B3" w14:textId="131264D1" w:rsidR="00364A9C" w:rsidRPr="003D1397" w:rsidRDefault="573E89DE" w:rsidP="008C14EB">
      <w:pPr>
        <w:spacing w:before="240" w:after="240" w:line="360" w:lineRule="auto"/>
        <w:jc w:val="both"/>
        <w:rPr>
          <w:lang w:eastAsia="en-CA"/>
        </w:rPr>
      </w:pPr>
      <w:r w:rsidRPr="003D1397">
        <w:rPr>
          <w:lang w:eastAsia="en-CA"/>
        </w:rPr>
        <w:t xml:space="preserve">These divisions help track changes in conflict dynamics, actors, and strategies tied to child </w:t>
      </w:r>
      <w:r w:rsidR="00193E43">
        <w:rPr>
          <w:lang w:eastAsia="en-CA"/>
        </w:rPr>
        <w:t xml:space="preserve">recruitment and </w:t>
      </w:r>
      <w:r w:rsidRPr="003D1397">
        <w:rPr>
          <w:lang w:eastAsia="en-CA"/>
        </w:rPr>
        <w:t xml:space="preserve">use. </w:t>
      </w:r>
      <w:proofErr w:type="spellStart"/>
      <w:r w:rsidR="00364A9C" w:rsidRPr="003D1397">
        <w:rPr>
          <w:lang w:eastAsia="en-CA"/>
        </w:rPr>
        <w:t>Cardeli</w:t>
      </w:r>
      <w:proofErr w:type="spellEnd"/>
      <w:r w:rsidR="00364A9C" w:rsidRPr="003D1397">
        <w:rPr>
          <w:lang w:eastAsia="en-CA"/>
        </w:rPr>
        <w:t xml:space="preserve"> et al. utilize Bronfenbrenner</w:t>
      </w:r>
      <w:r w:rsidR="00364A9C">
        <w:rPr>
          <w:lang w:eastAsia="en-CA"/>
        </w:rPr>
        <w:t>’</w:t>
      </w:r>
      <w:r w:rsidR="00364A9C" w:rsidRPr="003D1397">
        <w:rPr>
          <w:lang w:eastAsia="en-CA"/>
        </w:rPr>
        <w:t>s ecological systems theory to explore the personal, social, and cultural factors that contribute to a child</w:t>
      </w:r>
      <w:r w:rsidR="00364A9C">
        <w:rPr>
          <w:lang w:eastAsia="en-CA"/>
        </w:rPr>
        <w:t>’</w:t>
      </w:r>
      <w:r w:rsidR="00364A9C" w:rsidRPr="003D1397">
        <w:rPr>
          <w:lang w:eastAsia="en-CA"/>
        </w:rPr>
        <w:t>s involvement in violent groups</w:t>
      </w:r>
      <w:r w:rsidR="0065060D">
        <w:rPr>
          <w:lang w:eastAsia="en-CA"/>
        </w:rPr>
        <w:t xml:space="preserve"> </w:t>
      </w:r>
      <w:r w:rsidR="00AC7F71" w:rsidRPr="00AC7F71">
        <w:t xml:space="preserve">(2022a, </w:t>
      </w:r>
      <w:r w:rsidR="00810049">
        <w:t xml:space="preserve">p. </w:t>
      </w:r>
      <w:r w:rsidR="00AC7F71" w:rsidRPr="00AC7F71">
        <w:t>318)</w:t>
      </w:r>
      <w:r w:rsidR="0065060D">
        <w:rPr>
          <w:lang w:eastAsia="en-CA"/>
        </w:rPr>
        <w:t>.</w:t>
      </w:r>
      <w:r w:rsidR="00364A9C" w:rsidRPr="003D1397">
        <w:rPr>
          <w:lang w:eastAsia="en-CA"/>
        </w:rPr>
        <w:t xml:space="preserve"> They examine the interactions among the individual child, microsystem (family, peers, and school), mesosystem (interactions within the microsystem), </w:t>
      </w:r>
      <w:proofErr w:type="spellStart"/>
      <w:r w:rsidR="00364A9C" w:rsidRPr="003D1397">
        <w:rPr>
          <w:lang w:eastAsia="en-CA"/>
        </w:rPr>
        <w:t>exosystem</w:t>
      </w:r>
      <w:proofErr w:type="spellEnd"/>
      <w:r w:rsidR="00364A9C" w:rsidRPr="003D1397">
        <w:rPr>
          <w:lang w:eastAsia="en-CA"/>
        </w:rPr>
        <w:t xml:space="preserve"> (government, politics, and social services), and macrosystem (culture and ideology) in the context of minors recruited by Central American gangs and terrorist organizations. Factors such as religion (predominantly Catholic/Christian), culture (machismo), socio-economic vulnerabilities, and public policy play a role in understanding children</w:t>
      </w:r>
      <w:r w:rsidR="00364A9C">
        <w:rPr>
          <w:lang w:eastAsia="en-CA"/>
        </w:rPr>
        <w:t>’</w:t>
      </w:r>
      <w:r w:rsidR="00364A9C" w:rsidRPr="003D1397">
        <w:rPr>
          <w:lang w:eastAsia="en-CA"/>
        </w:rPr>
        <w:t>s involvement in violence. The interactions</w:t>
      </w:r>
      <w:r w:rsidR="00364A9C">
        <w:rPr>
          <w:lang w:eastAsia="en-CA"/>
        </w:rPr>
        <w:t xml:space="preserve"> among these systems</w:t>
      </w:r>
      <w:r w:rsidR="00364A9C" w:rsidRPr="003D1397">
        <w:rPr>
          <w:lang w:eastAsia="en-CA"/>
        </w:rPr>
        <w:t xml:space="preserve"> provide insights into key elements, moments, and actors that can inform effective strategies for preventing child recruitment </w:t>
      </w:r>
      <w:r w:rsidR="00364A9C">
        <w:rPr>
          <w:lang w:eastAsia="en-CA"/>
        </w:rPr>
        <w:t>and use</w:t>
      </w:r>
      <w:r w:rsidR="0065060D">
        <w:rPr>
          <w:lang w:eastAsia="en-CA"/>
        </w:rPr>
        <w:t xml:space="preserve"> </w:t>
      </w:r>
      <w:r w:rsidR="00AC7F71" w:rsidRPr="00AC7F71">
        <w:t>(</w:t>
      </w:r>
      <w:proofErr w:type="spellStart"/>
      <w:r w:rsidR="00AC7F71" w:rsidRPr="00AC7F71">
        <w:t>Imbusch</w:t>
      </w:r>
      <w:proofErr w:type="spellEnd"/>
      <w:r w:rsidR="00AC7F71" w:rsidRPr="00AC7F71">
        <w:t xml:space="preserve">, </w:t>
      </w:r>
      <w:proofErr w:type="spellStart"/>
      <w:r w:rsidR="00AC7F71" w:rsidRPr="00AC7F71">
        <w:t>Misse</w:t>
      </w:r>
      <w:proofErr w:type="spellEnd"/>
      <w:r w:rsidR="00AC7F71" w:rsidRPr="00AC7F71">
        <w:t>, and Carrión</w:t>
      </w:r>
      <w:r w:rsidR="00810049">
        <w:t>,</w:t>
      </w:r>
      <w:r w:rsidR="00AC7F71" w:rsidRPr="00AC7F71">
        <w:t xml:space="preserve"> 2011, </w:t>
      </w:r>
      <w:r w:rsidR="00810049">
        <w:t xml:space="preserve">p. </w:t>
      </w:r>
      <w:r w:rsidR="00AC7F71" w:rsidRPr="00AC7F71">
        <w:t>87; Nagle</w:t>
      </w:r>
      <w:r w:rsidR="00810049">
        <w:t>,</w:t>
      </w:r>
      <w:r w:rsidR="00AC7F71" w:rsidRPr="00AC7F71">
        <w:t xml:space="preserve"> 2008a, </w:t>
      </w:r>
      <w:r w:rsidR="009C73AA">
        <w:t xml:space="preserve">p. </w:t>
      </w:r>
      <w:r w:rsidR="00AC7F71" w:rsidRPr="00AC7F71">
        <w:t>7)</w:t>
      </w:r>
      <w:r w:rsidR="0065060D">
        <w:rPr>
          <w:lang w:eastAsia="en-CA"/>
        </w:rPr>
        <w:t>.</w:t>
      </w:r>
      <w:r w:rsidR="00364A9C" w:rsidRPr="003D1397">
        <w:rPr>
          <w:lang w:eastAsia="en-CA"/>
        </w:rPr>
        <w:t xml:space="preserve"> </w:t>
      </w:r>
      <w:r w:rsidR="000C2325">
        <w:rPr>
          <w:lang w:eastAsia="en-CA"/>
        </w:rPr>
        <w:t xml:space="preserve">We find this a helpful frame for Colombia, as well. </w:t>
      </w:r>
    </w:p>
    <w:p w14:paraId="2EAE66E0" w14:textId="7425FBE8" w:rsidR="00364A9C" w:rsidRDefault="0040269C" w:rsidP="003D1397">
      <w:pPr>
        <w:spacing w:before="240" w:after="240" w:line="360" w:lineRule="auto"/>
        <w:jc w:val="both"/>
        <w:rPr>
          <w:lang w:eastAsia="en-CA"/>
        </w:rPr>
      </w:pPr>
      <w:r>
        <w:rPr>
          <w:lang w:eastAsia="en-CA"/>
        </w:rPr>
        <w:t xml:space="preserve">To deepen the upcoming data analysis there are key aspects of the Colombian legislation worth mentioning. According to </w:t>
      </w:r>
      <w:r w:rsidR="00FB6557">
        <w:rPr>
          <w:lang w:eastAsia="en-CA"/>
        </w:rPr>
        <w:t xml:space="preserve">Colombia’s </w:t>
      </w:r>
      <w:r w:rsidR="00C23CDF">
        <w:rPr>
          <w:lang w:eastAsia="en-CA"/>
        </w:rPr>
        <w:t xml:space="preserve">Civil Code, article 34: </w:t>
      </w:r>
      <w:r w:rsidR="000C2325">
        <w:rPr>
          <w:lang w:eastAsia="en-CA"/>
        </w:rPr>
        <w:t>‘</w:t>
      </w:r>
      <w:r w:rsidR="00C23CDF" w:rsidRPr="00C23CDF">
        <w:rPr>
          <w:lang w:eastAsia="en-CA"/>
        </w:rPr>
        <w:t xml:space="preserve">The term </w:t>
      </w:r>
      <w:r w:rsidR="00C23CDF" w:rsidRPr="00692BC5">
        <w:rPr>
          <w:i/>
          <w:lang w:eastAsia="en-CA"/>
        </w:rPr>
        <w:t>boy</w:t>
      </w:r>
      <w:r w:rsidR="00C23CDF">
        <w:rPr>
          <w:lang w:eastAsia="en-CA"/>
        </w:rPr>
        <w:t xml:space="preserve"> or </w:t>
      </w:r>
      <w:r w:rsidR="00C23CDF" w:rsidRPr="00692BC5">
        <w:rPr>
          <w:i/>
          <w:lang w:eastAsia="en-CA"/>
        </w:rPr>
        <w:t>girl</w:t>
      </w:r>
      <w:r w:rsidR="00C23CDF">
        <w:rPr>
          <w:lang w:eastAsia="en-CA"/>
        </w:rPr>
        <w:t xml:space="preserve"> (child</w:t>
      </w:r>
      <w:r w:rsidR="00CA0580">
        <w:rPr>
          <w:lang w:eastAsia="en-CA"/>
        </w:rPr>
        <w:t>ren</w:t>
      </w:r>
      <w:r w:rsidR="00C23CDF">
        <w:rPr>
          <w:lang w:eastAsia="en-CA"/>
        </w:rPr>
        <w:t>)</w:t>
      </w:r>
      <w:r w:rsidR="00C23CDF" w:rsidRPr="00C23CDF">
        <w:rPr>
          <w:lang w:eastAsia="en-CA"/>
        </w:rPr>
        <w:t xml:space="preserve"> refers to persons between 0-12 years of age, and </w:t>
      </w:r>
      <w:r w:rsidR="00C23CDF" w:rsidRPr="00692BC5">
        <w:rPr>
          <w:i/>
          <w:lang w:eastAsia="en-CA"/>
        </w:rPr>
        <w:t>adolescent</w:t>
      </w:r>
      <w:r w:rsidR="00C23CDF" w:rsidRPr="00C23CDF">
        <w:rPr>
          <w:lang w:eastAsia="en-CA"/>
        </w:rPr>
        <w:t xml:space="preserve"> to persons between 12 and 18 years of age</w:t>
      </w:r>
      <w:r w:rsidR="000C2325">
        <w:rPr>
          <w:lang w:eastAsia="en-CA"/>
        </w:rPr>
        <w:t>’</w:t>
      </w:r>
      <w:r w:rsidR="00C23CDF" w:rsidRPr="00C23CDF">
        <w:rPr>
          <w:lang w:eastAsia="en-CA"/>
        </w:rPr>
        <w:t>.</w:t>
      </w:r>
      <w:r w:rsidR="00C23CDF">
        <w:rPr>
          <w:lang w:eastAsia="en-CA"/>
        </w:rPr>
        <w:t xml:space="preserve"> </w:t>
      </w:r>
      <w:r w:rsidR="00CA0580">
        <w:rPr>
          <w:lang w:eastAsia="en-CA"/>
        </w:rPr>
        <w:t>In</w:t>
      </w:r>
      <w:r w:rsidR="00C23CDF">
        <w:rPr>
          <w:lang w:eastAsia="en-CA"/>
        </w:rPr>
        <w:t xml:space="preserve"> this chapter, we will use the terms and age groups suggested by the Civil Code</w:t>
      </w:r>
      <w:r w:rsidR="000C2325">
        <w:rPr>
          <w:lang w:eastAsia="en-CA"/>
        </w:rPr>
        <w:t xml:space="preserve">. We </w:t>
      </w:r>
      <w:r w:rsidR="00CA0580">
        <w:rPr>
          <w:lang w:eastAsia="en-CA"/>
        </w:rPr>
        <w:t xml:space="preserve">interchangeably </w:t>
      </w:r>
      <w:r w:rsidR="000C2325">
        <w:rPr>
          <w:lang w:eastAsia="en-CA"/>
        </w:rPr>
        <w:t xml:space="preserve">use </w:t>
      </w:r>
      <w:r w:rsidR="00CA0580">
        <w:rPr>
          <w:lang w:eastAsia="en-CA"/>
        </w:rPr>
        <w:t>the terms “adolescent” and “teenagers”. The term “minor” will refer to all those from 0</w:t>
      </w:r>
      <w:r w:rsidR="000C2325">
        <w:rPr>
          <w:lang w:eastAsia="en-CA"/>
        </w:rPr>
        <w:t xml:space="preserve"> to </w:t>
      </w:r>
      <w:r w:rsidR="00CA0580">
        <w:rPr>
          <w:lang w:eastAsia="en-CA"/>
        </w:rPr>
        <w:t xml:space="preserve">18 years </w:t>
      </w:r>
      <w:r w:rsidR="000C2325">
        <w:rPr>
          <w:lang w:eastAsia="en-CA"/>
        </w:rPr>
        <w:t>of age</w:t>
      </w:r>
      <w:r w:rsidR="00CA0580">
        <w:rPr>
          <w:lang w:eastAsia="en-CA"/>
        </w:rPr>
        <w:t>, and any other age reference will be to those classified in adulthood (19 and ol</w:t>
      </w:r>
      <w:r w:rsidR="00082D40">
        <w:rPr>
          <w:lang w:eastAsia="en-CA"/>
        </w:rPr>
        <w:t>der). Across the chapter, we will refer to age categories to add layers of information that will contribute to expanding the understanding of the different interactions among Bronfenbrenner’s theory that will inform our discussion</w:t>
      </w:r>
      <w:r w:rsidR="00AA2A1B">
        <w:rPr>
          <w:lang w:eastAsia="en-CA"/>
        </w:rPr>
        <w:t xml:space="preserve">, </w:t>
      </w:r>
      <w:r w:rsidR="000C2325">
        <w:rPr>
          <w:lang w:eastAsia="en-CA"/>
        </w:rPr>
        <w:t>which is largely focused on</w:t>
      </w:r>
      <w:r w:rsidR="00AA2A1B">
        <w:rPr>
          <w:lang w:eastAsia="en-CA"/>
        </w:rPr>
        <w:t xml:space="preserve"> adolescents rather than combatant children. </w:t>
      </w:r>
    </w:p>
    <w:p w14:paraId="56E8E2E7" w14:textId="44EAC436" w:rsidR="00A6371E" w:rsidRPr="00A6371E" w:rsidDel="00A6371E" w:rsidRDefault="00082D40" w:rsidP="00A6371E">
      <w:pPr>
        <w:spacing w:before="240" w:after="240" w:line="360" w:lineRule="auto"/>
        <w:jc w:val="both"/>
        <w:rPr>
          <w:del w:id="27" w:author="Microsoft Office User" w:date="2024-04-01T15:54:00Z"/>
          <w:lang w:eastAsia="en-CA"/>
        </w:rPr>
      </w:pPr>
      <w:r>
        <w:rPr>
          <w:lang w:eastAsia="en-CA"/>
        </w:rPr>
        <w:lastRenderedPageBreak/>
        <w:t>Another key policy for our analysis is the Permanent Directive No. 15</w:t>
      </w:r>
      <w:r w:rsidR="000C2325">
        <w:rPr>
          <w:lang w:eastAsia="en-CA"/>
        </w:rPr>
        <w:t xml:space="preserve"> (</w:t>
      </w:r>
      <w:r>
        <w:rPr>
          <w:lang w:eastAsia="en-CA"/>
        </w:rPr>
        <w:t>2016</w:t>
      </w:r>
      <w:r w:rsidR="000C2325">
        <w:rPr>
          <w:lang w:eastAsia="en-CA"/>
        </w:rPr>
        <w:t>)</w:t>
      </w:r>
      <w:r>
        <w:rPr>
          <w:lang w:eastAsia="en-CA"/>
        </w:rPr>
        <w:t xml:space="preserve"> from the Ministry of Defense. </w:t>
      </w:r>
      <w:r w:rsidR="000C2325">
        <w:rPr>
          <w:lang w:eastAsia="en-CA"/>
        </w:rPr>
        <w:t xml:space="preserve">This </w:t>
      </w:r>
      <w:r w:rsidR="00871320">
        <w:rPr>
          <w:lang w:eastAsia="en-CA"/>
        </w:rPr>
        <w:t xml:space="preserve">Directive </w:t>
      </w:r>
      <w:r w:rsidR="0049350A">
        <w:rPr>
          <w:lang w:eastAsia="en-CA"/>
        </w:rPr>
        <w:t>classifies illegal groups into Organized Criminal Groups</w:t>
      </w:r>
      <w:r w:rsidR="0065060D">
        <w:rPr>
          <w:rStyle w:val="EndnoteReference"/>
          <w:lang w:eastAsia="en-CA"/>
        </w:rPr>
        <w:endnoteReference w:id="3"/>
      </w:r>
      <w:r w:rsidR="0049350A">
        <w:rPr>
          <w:lang w:eastAsia="en-CA"/>
        </w:rPr>
        <w:t xml:space="preserve"> and Organized Armed Groups</w:t>
      </w:r>
      <w:r w:rsidR="0065060D">
        <w:rPr>
          <w:rStyle w:val="EndnoteReference"/>
          <w:lang w:eastAsia="en-CA"/>
        </w:rPr>
        <w:endnoteReference w:id="4"/>
      </w:r>
      <w:r w:rsidR="0049350A">
        <w:rPr>
          <w:lang w:eastAsia="en-CA"/>
        </w:rPr>
        <w:t xml:space="preserve"> and focuses on transnational crime and not the internal armed conflict</w:t>
      </w:r>
      <w:r w:rsidR="00196DA1">
        <w:rPr>
          <w:lang w:eastAsia="en-CA"/>
        </w:rPr>
        <w:t>.</w:t>
      </w:r>
      <w:r w:rsidR="0049350A">
        <w:rPr>
          <w:lang w:eastAsia="en-CA"/>
        </w:rPr>
        <w:t xml:space="preserve"> </w:t>
      </w:r>
      <w:commentRangeStart w:id="28"/>
      <w:r w:rsidR="000C2325">
        <w:rPr>
          <w:lang w:eastAsia="en-CA"/>
        </w:rPr>
        <w:t>This classification</w:t>
      </w:r>
      <w:ins w:id="29" w:author="Microsoft Office User" w:date="2024-04-01T15:48:00Z">
        <w:r w:rsidR="00996DA0">
          <w:rPr>
            <w:lang w:eastAsia="en-CA"/>
          </w:rPr>
          <w:t xml:space="preserve"> </w:t>
        </w:r>
      </w:ins>
      <w:del w:id="30" w:author="Microsoft Office User" w:date="2024-04-01T15:47:00Z">
        <w:r w:rsidR="0049350A" w:rsidDel="00996DA0">
          <w:rPr>
            <w:lang w:eastAsia="en-CA"/>
          </w:rPr>
          <w:delText xml:space="preserve"> </w:delText>
        </w:r>
        <w:r w:rsidR="00996DA0" w:rsidDel="00996DA0">
          <w:rPr>
            <w:lang w:eastAsia="en-CA"/>
          </w:rPr>
          <w:delText xml:space="preserve"> </w:delText>
        </w:r>
      </w:del>
      <w:r w:rsidR="00A6371E" w:rsidRPr="00A6371E">
        <w:rPr>
          <w:lang w:eastAsia="en-CA"/>
        </w:rPr>
        <w:t xml:space="preserve">undermines the guarantees for protecting and redressing victims of systematic human rights violations, as it restricts the acknowledgment of individuals as victims based on the acknowledgment afforded to the perpetrator. Put differently, this directive prioritizes the recognition and categorization of illicit groups over the imperative to safeguard and ensure redress for victims, a principle that has significantly advanced within the legal framework of Colombia, exemplified by the Victims' Law of 2011. An illustration of this phenomenon is evident in the potential obstacles faced by victims associated with dissidents or spoilers of peace agreements—those who refrained from surrendering or actively sabotaged negotiations, demobilization efforts, and processes related to disarmament and reintegration (DDR)—in gaining inclusion within the Unique Registry of Victims, as they are classified merely as victims of common crime. Consequently, this situation adversely affects statistics concerning insecurity and common criminal activities in urban settings, thereby </w:t>
      </w:r>
      <w:proofErr w:type="gramStart"/>
      <w:r w:rsidR="00A6371E" w:rsidRPr="00A6371E">
        <w:rPr>
          <w:lang w:eastAsia="en-CA"/>
        </w:rPr>
        <w:t>diminishing</w:t>
      </w:r>
      <w:proofErr w:type="gramEnd"/>
      <w:r w:rsidR="00A6371E" w:rsidRPr="00A6371E">
        <w:rPr>
          <w:lang w:eastAsia="en-CA"/>
        </w:rPr>
        <w:t xml:space="preserve"> or negating the significance attributed to groups such as those discussed in this chapter, </w:t>
      </w:r>
      <w:del w:id="31" w:author="Microsoft Office User" w:date="2024-04-01T15:54:00Z">
        <w:r w:rsidR="00A6371E" w:rsidRPr="00A6371E" w:rsidDel="00A6371E">
          <w:rPr>
            <w:lang w:eastAsia="en-CA"/>
          </w:rPr>
          <w:delText xml:space="preserve">identified </w:delText>
        </w:r>
      </w:del>
      <w:r w:rsidR="00A6371E">
        <w:rPr>
          <w:lang w:eastAsia="en-CA"/>
        </w:rPr>
        <w:t>especially those addressed</w:t>
      </w:r>
      <w:r w:rsidR="00A6371E" w:rsidRPr="00A6371E">
        <w:rPr>
          <w:lang w:eastAsia="en-CA"/>
        </w:rPr>
        <w:t xml:space="preserve"> as Localized groups.</w:t>
      </w:r>
    </w:p>
    <w:p w14:paraId="781B1442" w14:textId="428BE457" w:rsidR="00A6371E" w:rsidRPr="00996DA0" w:rsidRDefault="00A6371E" w:rsidP="00996DA0">
      <w:pPr>
        <w:spacing w:before="240" w:after="240" w:line="360" w:lineRule="auto"/>
        <w:jc w:val="both"/>
        <w:rPr>
          <w:lang w:eastAsia="en-CA"/>
        </w:rPr>
      </w:pPr>
    </w:p>
    <w:commentRangeEnd w:id="28"/>
    <w:p w14:paraId="7607941B" w14:textId="5B2C29BE" w:rsidR="00082D40" w:rsidRPr="003D1397" w:rsidRDefault="000C2325" w:rsidP="003D1397">
      <w:pPr>
        <w:spacing w:before="240" w:after="240" w:line="360" w:lineRule="auto"/>
        <w:jc w:val="both"/>
        <w:rPr>
          <w:lang w:eastAsia="en-CA"/>
        </w:rPr>
      </w:pPr>
      <w:r>
        <w:rPr>
          <w:rStyle w:val="CommentReference"/>
        </w:rPr>
        <w:commentReference w:id="28"/>
      </w:r>
      <w:r w:rsidR="00196DA1">
        <w:rPr>
          <w:lang w:eastAsia="en-CA"/>
        </w:rPr>
        <w:t xml:space="preserve">Consequently, we chose our own group categories for our analysis: guerrillas, paramilitaries, strongholds, FARC dissidents, and localized armed groups. </w:t>
      </w:r>
      <w:r w:rsidR="00ED4F7A">
        <w:rPr>
          <w:lang w:eastAsia="en-CA"/>
        </w:rPr>
        <w:t>Another available classification is the one suggested by the International Committee of the Red Cross (ICRC)</w:t>
      </w:r>
      <w:r w:rsidR="002864D1">
        <w:rPr>
          <w:lang w:eastAsia="en-CA"/>
        </w:rPr>
        <w:t xml:space="preserve">, but it fails to overcome our </w:t>
      </w:r>
      <w:r>
        <w:rPr>
          <w:lang w:eastAsia="en-CA"/>
        </w:rPr>
        <w:t>reservations concerning</w:t>
      </w:r>
      <w:r w:rsidR="002864D1">
        <w:rPr>
          <w:lang w:eastAsia="en-CA"/>
        </w:rPr>
        <w:t xml:space="preserve"> the Permanent Directive </w:t>
      </w:r>
      <w:r>
        <w:rPr>
          <w:lang w:eastAsia="en-CA"/>
        </w:rPr>
        <w:t xml:space="preserve">when it comes to </w:t>
      </w:r>
      <w:r w:rsidR="002864D1">
        <w:rPr>
          <w:lang w:eastAsia="en-CA"/>
        </w:rPr>
        <w:t xml:space="preserve">victims’ guarantees. </w:t>
      </w:r>
    </w:p>
    <w:p w14:paraId="1BB5A89A" w14:textId="69AF986D" w:rsidR="00483822" w:rsidRPr="003D1397" w:rsidRDefault="000C2325" w:rsidP="00E63BB2">
      <w:pPr>
        <w:pStyle w:val="ListParagraph"/>
        <w:numPr>
          <w:ilvl w:val="0"/>
          <w:numId w:val="1"/>
        </w:numPr>
        <w:spacing w:line="360" w:lineRule="auto"/>
        <w:jc w:val="both"/>
        <w:rPr>
          <w:lang w:eastAsia="en-CA"/>
        </w:rPr>
      </w:pPr>
      <w:r>
        <w:rPr>
          <w:b/>
          <w:bCs/>
          <w:lang w:eastAsia="en-CA"/>
        </w:rPr>
        <w:t xml:space="preserve">Data and Methodology </w:t>
      </w:r>
    </w:p>
    <w:p w14:paraId="2311CE73" w14:textId="126AF1DB" w:rsidR="00483822" w:rsidRPr="003D1397" w:rsidRDefault="00483822" w:rsidP="003D1397">
      <w:pPr>
        <w:spacing w:before="240" w:after="240" w:line="360" w:lineRule="auto"/>
        <w:jc w:val="both"/>
        <w:rPr>
          <w:lang w:eastAsia="en-CA"/>
        </w:rPr>
      </w:pPr>
      <w:r w:rsidRPr="003D1397">
        <w:rPr>
          <w:lang w:eastAsia="en-CA"/>
        </w:rPr>
        <w:t>The dataset from the Ombudsperson</w:t>
      </w:r>
      <w:r w:rsidR="00592243">
        <w:rPr>
          <w:lang w:eastAsia="en-CA"/>
        </w:rPr>
        <w:t>’</w:t>
      </w:r>
      <w:r w:rsidRPr="003D1397">
        <w:rPr>
          <w:lang w:eastAsia="en-CA"/>
        </w:rPr>
        <w:t>s Office consists of 1753 documents, which can be categorized as follows</w:t>
      </w:r>
      <w:r w:rsidR="0017798E">
        <w:rPr>
          <w:rStyle w:val="EndnoteReference"/>
          <w:lang w:eastAsia="en-CA"/>
        </w:rPr>
        <w:endnoteReference w:id="5"/>
      </w:r>
      <w:r w:rsidRPr="003D1397">
        <w:rPr>
          <w:lang w:eastAsia="en-CA"/>
        </w:rPr>
        <w:t>:</w:t>
      </w:r>
    </w:p>
    <w:p w14:paraId="7D29D596" w14:textId="1077796C" w:rsidR="00483822" w:rsidRPr="003D1397" w:rsidRDefault="00483822" w:rsidP="003D1397">
      <w:pPr>
        <w:spacing w:before="240" w:after="240" w:line="360" w:lineRule="auto"/>
        <w:ind w:left="760" w:hanging="360"/>
        <w:jc w:val="both"/>
        <w:rPr>
          <w:lang w:eastAsia="en-CA"/>
        </w:rPr>
      </w:pPr>
      <w:r w:rsidRPr="003D1397">
        <w:rPr>
          <w:lang w:eastAsia="en-CA"/>
        </w:rPr>
        <w:t>·       Early Warnings (378) and Risk Reports (681) provide information on potential risks and threats in conflict-affected areas of the country</w:t>
      </w:r>
      <w:r w:rsidR="00B07662">
        <w:rPr>
          <w:lang w:eastAsia="en-CA"/>
        </w:rPr>
        <w:t>.</w:t>
      </w:r>
      <w:r w:rsidRPr="003D1397">
        <w:rPr>
          <w:lang w:eastAsia="en-CA"/>
        </w:rPr>
        <w:t xml:space="preserve"> The</w:t>
      </w:r>
      <w:r w:rsidR="000C2325">
        <w:rPr>
          <w:lang w:eastAsia="en-CA"/>
        </w:rPr>
        <w:t>se</w:t>
      </w:r>
      <w:r w:rsidRPr="003D1397">
        <w:rPr>
          <w:lang w:eastAsia="en-CA"/>
        </w:rPr>
        <w:t xml:space="preserve"> </w:t>
      </w:r>
      <w:r w:rsidR="00B07662">
        <w:rPr>
          <w:lang w:eastAsia="en-CA"/>
        </w:rPr>
        <w:t xml:space="preserve">also </w:t>
      </w:r>
      <w:r w:rsidRPr="003D1397">
        <w:rPr>
          <w:lang w:eastAsia="en-CA"/>
        </w:rPr>
        <w:t>offer general recommendations to authorities for mitigating human rights violations.</w:t>
      </w:r>
    </w:p>
    <w:p w14:paraId="71750E0C" w14:textId="6528D5B6" w:rsidR="0017798E" w:rsidRDefault="00483822" w:rsidP="0017798E">
      <w:pPr>
        <w:spacing w:before="240" w:after="240" w:line="360" w:lineRule="auto"/>
        <w:ind w:left="760" w:hanging="360"/>
        <w:jc w:val="both"/>
        <w:rPr>
          <w:lang w:eastAsia="en-CA"/>
        </w:rPr>
      </w:pPr>
      <w:r w:rsidRPr="003D1397">
        <w:rPr>
          <w:lang w:eastAsia="en-CA"/>
        </w:rPr>
        <w:lastRenderedPageBreak/>
        <w:t>·       Notes (558) and Follow-Up Reports (136) provide updated information on previously identified risks, evaluat</w:t>
      </w:r>
      <w:r w:rsidR="00B07662">
        <w:rPr>
          <w:lang w:eastAsia="en-CA"/>
        </w:rPr>
        <w:t>e</w:t>
      </w:r>
      <w:r w:rsidRPr="003D1397">
        <w:rPr>
          <w:lang w:eastAsia="en-CA"/>
        </w:rPr>
        <w:t xml:space="preserve"> the implementation of recommendations, identify new risks, and track the situation over time.</w:t>
      </w:r>
    </w:p>
    <w:p w14:paraId="4AB69613" w14:textId="62CAE662" w:rsidR="00483822" w:rsidRPr="003D1397" w:rsidRDefault="573E89DE" w:rsidP="003D1397">
      <w:pPr>
        <w:spacing w:before="240" w:after="240" w:line="360" w:lineRule="auto"/>
        <w:jc w:val="both"/>
        <w:rPr>
          <w:lang w:eastAsia="en-CA"/>
        </w:rPr>
      </w:pPr>
      <w:r w:rsidRPr="003D1397">
        <w:rPr>
          <w:lang w:eastAsia="en-CA"/>
        </w:rPr>
        <w:t xml:space="preserve">Out of the </w:t>
      </w:r>
      <w:r w:rsidR="000C2325">
        <w:rPr>
          <w:lang w:eastAsia="en-CA"/>
        </w:rPr>
        <w:t xml:space="preserve">total </w:t>
      </w:r>
      <w:r w:rsidRPr="003D1397">
        <w:rPr>
          <w:lang w:eastAsia="en-CA"/>
        </w:rPr>
        <w:t>1753 documents, 1105 (63%) mention recruitment and use of children (NNAJ</w:t>
      </w:r>
      <w:r w:rsidR="00217DBC">
        <w:rPr>
          <w:lang w:eastAsia="en-CA"/>
        </w:rPr>
        <w:t>)</w:t>
      </w:r>
      <w:r w:rsidRPr="003D1397">
        <w:rPr>
          <w:lang w:eastAsia="en-CA"/>
        </w:rPr>
        <w:t xml:space="preserve"> with 796 (45%) specifically describing situations related to this issue. </w:t>
      </w:r>
      <w:r w:rsidR="000C2325" w:rsidRPr="00A662B0">
        <w:rPr>
          <w:lang w:val="en"/>
        </w:rPr>
        <w:t>The acronym NNAJ is used in the Ombudsperson’s Office’s data to refer to minors under 18 years of age, children (boys and girls), adolescents, or young people</w:t>
      </w:r>
      <w:r w:rsidR="000C2325">
        <w:rPr>
          <w:lang w:val="en"/>
        </w:rPr>
        <w:t xml:space="preserve"> (h</w:t>
      </w:r>
      <w:r w:rsidR="000C2325" w:rsidRPr="00A662B0">
        <w:rPr>
          <w:lang w:val="en"/>
        </w:rPr>
        <w:t xml:space="preserve">ereafter, when mentioning NNAJ </w:t>
      </w:r>
      <w:r w:rsidR="000C2325">
        <w:rPr>
          <w:lang w:val="en"/>
        </w:rPr>
        <w:t>we</w:t>
      </w:r>
      <w:r w:rsidR="000C2325" w:rsidRPr="00A662B0">
        <w:rPr>
          <w:lang w:val="en"/>
        </w:rPr>
        <w:t xml:space="preserve"> refer to any of these categories or all at once</w:t>
      </w:r>
      <w:r w:rsidR="000C2325">
        <w:rPr>
          <w:lang w:val="en"/>
        </w:rPr>
        <w:t>)</w:t>
      </w:r>
      <w:r w:rsidR="000C2325" w:rsidRPr="00A662B0">
        <w:rPr>
          <w:lang w:val="en"/>
        </w:rPr>
        <w:t>.</w:t>
      </w:r>
      <w:r w:rsidR="000C2325">
        <w:rPr>
          <w:lang w:val="en"/>
        </w:rPr>
        <w:t xml:space="preserve"> </w:t>
      </w:r>
      <w:r w:rsidRPr="003D1397">
        <w:rPr>
          <w:lang w:eastAsia="en-CA"/>
        </w:rPr>
        <w:t xml:space="preserve">Figure 1 illustrates the distribution </w:t>
      </w:r>
      <w:r w:rsidR="000C2325">
        <w:rPr>
          <w:lang w:eastAsia="en-CA"/>
        </w:rPr>
        <w:t xml:space="preserve">of </w:t>
      </w:r>
      <w:r w:rsidRPr="003D1397">
        <w:rPr>
          <w:lang w:eastAsia="en-CA"/>
        </w:rPr>
        <w:t xml:space="preserve">documents </w:t>
      </w:r>
      <w:r w:rsidR="00B07662">
        <w:rPr>
          <w:lang w:eastAsia="en-CA"/>
        </w:rPr>
        <w:t xml:space="preserve">released </w:t>
      </w:r>
      <w:r w:rsidRPr="003D1397">
        <w:rPr>
          <w:lang w:eastAsia="en-CA"/>
        </w:rPr>
        <w:t xml:space="preserve">from 2001 to 2022 and the occurrence of </w:t>
      </w:r>
      <w:r w:rsidR="000C2325">
        <w:rPr>
          <w:lang w:eastAsia="en-CA"/>
        </w:rPr>
        <w:t>NNAJ</w:t>
      </w:r>
      <w:r w:rsidRPr="003D1397">
        <w:rPr>
          <w:lang w:eastAsia="en-CA"/>
        </w:rPr>
        <w:t xml:space="preserve"> terms </w:t>
      </w:r>
      <w:r w:rsidR="000C2325">
        <w:rPr>
          <w:lang w:eastAsia="en-CA"/>
        </w:rPr>
        <w:t>therein</w:t>
      </w:r>
      <w:r w:rsidRPr="003D1397">
        <w:rPr>
          <w:lang w:eastAsia="en-CA"/>
        </w:rPr>
        <w:t>. Notably,  reports mentioning NNAJ recruitment and use were initially low from 2001 to 2008 but steadily increased thereafter</w:t>
      </w:r>
      <w:r w:rsidR="000C2325">
        <w:rPr>
          <w:lang w:eastAsia="en-CA"/>
        </w:rPr>
        <w:t xml:space="preserve"> to account</w:t>
      </w:r>
      <w:r w:rsidRPr="003D1397">
        <w:rPr>
          <w:lang w:eastAsia="en-CA"/>
        </w:rPr>
        <w:t xml:space="preserve"> for over 90% of the institution</w:t>
      </w:r>
      <w:r w:rsidR="00592243">
        <w:rPr>
          <w:lang w:eastAsia="en-CA"/>
        </w:rPr>
        <w:t>’</w:t>
      </w:r>
      <w:r w:rsidRPr="003D1397">
        <w:rPr>
          <w:lang w:eastAsia="en-CA"/>
        </w:rPr>
        <w:t>s communications. The decrease observed from 2019 onwards does not necessarily indicate reduced risk but rather reflects limitations in report production due to the COVID-19 pandemic.</w:t>
      </w:r>
    </w:p>
    <w:p w14:paraId="13FB9B20" w14:textId="66591245" w:rsidR="573E89DE" w:rsidRPr="003D1397" w:rsidRDefault="573E89DE" w:rsidP="003D1397">
      <w:pPr>
        <w:spacing w:before="240" w:after="240" w:line="360" w:lineRule="auto"/>
        <w:jc w:val="both"/>
      </w:pPr>
      <w:r w:rsidRPr="003D1397">
        <w:rPr>
          <w:noProof/>
        </w:rPr>
        <w:drawing>
          <wp:inline distT="0" distB="0" distL="0" distR="0" wp14:anchorId="706D28D0" wp14:editId="5EB4A1B2">
            <wp:extent cx="5827196" cy="2960312"/>
            <wp:effectExtent l="0" t="0" r="0" b="0"/>
            <wp:docPr id="990932540" name="Picture 99093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b="6489"/>
                    <a:stretch>
                      <a:fillRect/>
                    </a:stretch>
                  </pic:blipFill>
                  <pic:spPr>
                    <a:xfrm>
                      <a:off x="0" y="0"/>
                      <a:ext cx="5827196" cy="2960312"/>
                    </a:xfrm>
                    <a:prstGeom prst="rect">
                      <a:avLst/>
                    </a:prstGeom>
                  </pic:spPr>
                </pic:pic>
              </a:graphicData>
            </a:graphic>
          </wp:inline>
        </w:drawing>
      </w:r>
    </w:p>
    <w:p w14:paraId="16F48EFD" w14:textId="7D76314B" w:rsidR="573E89DE" w:rsidRPr="003D1397" w:rsidRDefault="573E89DE" w:rsidP="003D1397">
      <w:pPr>
        <w:spacing w:before="240" w:after="240" w:line="360" w:lineRule="auto"/>
        <w:ind w:left="720"/>
        <w:jc w:val="center"/>
        <w:rPr>
          <w:rFonts w:eastAsia="Arial"/>
        </w:rPr>
      </w:pPr>
      <w:commentRangeStart w:id="32"/>
      <w:commentRangeStart w:id="33"/>
      <w:r w:rsidRPr="003D1397">
        <w:t>Figure 1. Annual distribution of documents released by the Ombuds</w:t>
      </w:r>
      <w:r w:rsidR="00AD455C">
        <w:t>person</w:t>
      </w:r>
      <w:r w:rsidRPr="003D1397">
        <w:t>’s Office</w:t>
      </w:r>
      <w:commentRangeEnd w:id="32"/>
      <w:r w:rsidR="00A95D71">
        <w:t xml:space="preserve"> </w:t>
      </w:r>
      <w:r w:rsidR="000C2325">
        <w:rPr>
          <w:rStyle w:val="CommentReference"/>
        </w:rPr>
        <w:commentReference w:id="32"/>
      </w:r>
      <w:commentRangeEnd w:id="33"/>
      <w:r w:rsidR="004731F9">
        <w:rPr>
          <w:rStyle w:val="CommentReference"/>
        </w:rPr>
        <w:commentReference w:id="33"/>
      </w:r>
      <w:r w:rsidR="004731F9">
        <w:t>[Own Elaboration]</w:t>
      </w:r>
    </w:p>
    <w:p w14:paraId="445A0326" w14:textId="6ADAB903" w:rsidR="00D26067" w:rsidRDefault="63D7C97A" w:rsidP="000C2325">
      <w:pPr>
        <w:spacing w:before="240" w:after="240" w:line="360" w:lineRule="auto"/>
        <w:jc w:val="both"/>
        <w:rPr>
          <w:lang w:val="en-CA" w:eastAsia="en-CA"/>
        </w:rPr>
      </w:pPr>
      <w:r w:rsidRPr="003D1397">
        <w:rPr>
          <w:lang w:eastAsia="en-CA"/>
        </w:rPr>
        <w:t xml:space="preserve">This study </w:t>
      </w:r>
      <w:r w:rsidR="007A1C43">
        <w:rPr>
          <w:lang w:eastAsia="en-CA"/>
        </w:rPr>
        <w:t>applies</w:t>
      </w:r>
      <w:r w:rsidRPr="003D1397">
        <w:rPr>
          <w:lang w:eastAsia="en-CA"/>
        </w:rPr>
        <w:t xml:space="preserve"> NLP algorithms to uncover latent patterns of child recruitment and use in the Early Warning Reports released by </w:t>
      </w:r>
      <w:r w:rsidR="007A1C43">
        <w:rPr>
          <w:lang w:eastAsia="en-CA"/>
        </w:rPr>
        <w:t>SAT</w:t>
      </w:r>
      <w:r w:rsidRPr="003D1397">
        <w:rPr>
          <w:lang w:eastAsia="en-CA"/>
        </w:rPr>
        <w:t xml:space="preserve">. This is achieved by identifying, collecting, and analyzing </w:t>
      </w:r>
      <w:r w:rsidRPr="003D1397">
        <w:rPr>
          <w:lang w:eastAsia="en-CA"/>
        </w:rPr>
        <w:lastRenderedPageBreak/>
        <w:t>information from reports, including actors involved, locations, risk factors, recruitment strategies, and recommendations for child protection. The research project adopts the data science pipeline developed by Lizama and Suárez</w:t>
      </w:r>
      <w:r w:rsidR="004731F9">
        <w:rPr>
          <w:lang w:eastAsia="en-CA"/>
        </w:rPr>
        <w:t xml:space="preserve"> </w:t>
      </w:r>
      <w:r w:rsidR="00AC7F71" w:rsidRPr="00AC7F71">
        <w:t xml:space="preserve">(2022, </w:t>
      </w:r>
      <w:r w:rsidR="00040E82">
        <w:t xml:space="preserve">p. </w:t>
      </w:r>
      <w:r w:rsidR="00AC7F71" w:rsidRPr="00AC7F71">
        <w:t>410)</w:t>
      </w:r>
      <w:r w:rsidR="004731F9">
        <w:rPr>
          <w:lang w:eastAsia="en-CA"/>
        </w:rPr>
        <w:t>,</w:t>
      </w:r>
      <w:r w:rsidRPr="003D1397">
        <w:rPr>
          <w:lang w:eastAsia="en-CA"/>
        </w:rPr>
        <w:t xml:space="preserve"> which guides researchers through various stages from conceptualization to research communication. </w:t>
      </w:r>
      <w:r w:rsidR="00D26067">
        <w:rPr>
          <w:lang w:eastAsia="en-CA"/>
        </w:rPr>
        <w:t>This NLP-based approach</w:t>
      </w:r>
      <w:r w:rsidR="004731F9">
        <w:rPr>
          <w:lang w:eastAsia="en-CA"/>
        </w:rPr>
        <w:t xml:space="preserve"> </w:t>
      </w:r>
      <w:r w:rsidR="00D26067">
        <w:rPr>
          <w:lang w:eastAsia="en-CA"/>
        </w:rPr>
        <w:t>has</w:t>
      </w:r>
      <w:r w:rsidR="004731F9">
        <w:rPr>
          <w:lang w:eastAsia="en-CA"/>
        </w:rPr>
        <w:t xml:space="preserve"> been applied in </w:t>
      </w:r>
      <w:r w:rsidR="00D26067">
        <w:rPr>
          <w:lang w:eastAsia="en-CA"/>
        </w:rPr>
        <w:t>similar</w:t>
      </w:r>
      <w:r w:rsidR="004731F9">
        <w:rPr>
          <w:lang w:eastAsia="en-CA"/>
        </w:rPr>
        <w:t xml:space="preserve"> contexts </w:t>
      </w:r>
      <w:r w:rsidR="004731F9" w:rsidRPr="00A95D71">
        <w:rPr>
          <w:lang w:val="en-CA"/>
        </w:rPr>
        <w:t>(Daughton et al.</w:t>
      </w:r>
      <w:r w:rsidR="00040E82">
        <w:rPr>
          <w:lang w:val="en-CA"/>
        </w:rPr>
        <w:t>,</w:t>
      </w:r>
      <w:r w:rsidR="004731F9" w:rsidRPr="00A95D71">
        <w:rPr>
          <w:lang w:val="en-CA"/>
        </w:rPr>
        <w:t xml:space="preserve"> 2019, </w:t>
      </w:r>
      <w:r w:rsidR="00040E82">
        <w:rPr>
          <w:lang w:val="en-CA"/>
        </w:rPr>
        <w:t xml:space="preserve">p. </w:t>
      </w:r>
      <w:r w:rsidR="004731F9" w:rsidRPr="00A95D71">
        <w:rPr>
          <w:lang w:val="en-CA"/>
        </w:rPr>
        <w:t>9; Suárez and Lizama-Mué</w:t>
      </w:r>
      <w:r w:rsidR="00040E82">
        <w:rPr>
          <w:lang w:val="en-CA"/>
        </w:rPr>
        <w:t>,</w:t>
      </w:r>
      <w:r w:rsidR="004731F9" w:rsidRPr="00A95D71">
        <w:rPr>
          <w:lang w:val="en-CA"/>
        </w:rPr>
        <w:t xml:space="preserve"> 2021, </w:t>
      </w:r>
      <w:r w:rsidR="00040E82">
        <w:rPr>
          <w:lang w:val="en-CA"/>
        </w:rPr>
        <w:t xml:space="preserve">p. </w:t>
      </w:r>
      <w:r w:rsidR="004731F9" w:rsidRPr="00A95D71">
        <w:rPr>
          <w:lang w:val="en-CA"/>
        </w:rPr>
        <w:t>409; UN Global Pulse</w:t>
      </w:r>
      <w:r w:rsidR="00040E82">
        <w:rPr>
          <w:lang w:val="en-CA"/>
        </w:rPr>
        <w:t>,</w:t>
      </w:r>
      <w:r w:rsidR="004731F9" w:rsidRPr="00A95D71">
        <w:rPr>
          <w:lang w:val="en-CA"/>
        </w:rPr>
        <w:t xml:space="preserve"> 2019)</w:t>
      </w:r>
      <w:r w:rsidR="00D26067" w:rsidRPr="00D26067">
        <w:rPr>
          <w:lang w:val="en-CA" w:eastAsia="en-CA"/>
        </w:rPr>
        <w:t xml:space="preserve"> to extract </w:t>
      </w:r>
      <w:r w:rsidR="00D26067">
        <w:rPr>
          <w:lang w:val="en-CA" w:eastAsia="en-CA"/>
        </w:rPr>
        <w:t>information from</w:t>
      </w:r>
      <w:r w:rsidR="00D26067" w:rsidRPr="00D26067">
        <w:rPr>
          <w:lang w:val="en-CA" w:eastAsia="en-CA"/>
        </w:rPr>
        <w:t xml:space="preserve"> te</w:t>
      </w:r>
      <w:r w:rsidR="00D26067">
        <w:rPr>
          <w:lang w:val="en-CA" w:eastAsia="en-CA"/>
        </w:rPr>
        <w:t xml:space="preserve">xtual data in the context of digital peacebuilding. </w:t>
      </w:r>
    </w:p>
    <w:p w14:paraId="4F9DBF1A" w14:textId="63F8A3CB" w:rsidR="0017798E" w:rsidRDefault="573E89DE" w:rsidP="000C2325">
      <w:pPr>
        <w:spacing w:before="240" w:after="240" w:line="360" w:lineRule="auto"/>
        <w:jc w:val="both"/>
        <w:rPr>
          <w:lang w:eastAsia="en-CA"/>
        </w:rPr>
      </w:pPr>
      <w:r w:rsidRPr="003D1397">
        <w:rPr>
          <w:lang w:eastAsia="en-CA"/>
        </w:rPr>
        <w:t>To conduct a longitudinal analysis of child recruitment and use in Colombia using the Ombudsperson</w:t>
      </w:r>
      <w:r w:rsidR="00356169">
        <w:rPr>
          <w:lang w:eastAsia="en-CA"/>
        </w:rPr>
        <w:t>’</w:t>
      </w:r>
      <w:r w:rsidRPr="003D1397">
        <w:rPr>
          <w:lang w:eastAsia="en-CA"/>
        </w:rPr>
        <w:t xml:space="preserve">s SAT, </w:t>
      </w:r>
      <w:r w:rsidR="00FA2CED">
        <w:rPr>
          <w:lang w:eastAsia="en-CA"/>
        </w:rPr>
        <w:t>we extract the following information from each report</w:t>
      </w:r>
      <w:r w:rsidRPr="003D1397">
        <w:rPr>
          <w:lang w:eastAsia="en-CA"/>
        </w:rPr>
        <w:t>:</w:t>
      </w:r>
      <w:r w:rsidR="000C2325">
        <w:rPr>
          <w:lang w:eastAsia="en-CA"/>
        </w:rPr>
        <w:t xml:space="preserve"> </w:t>
      </w:r>
      <w:r w:rsidR="00FA2CED">
        <w:rPr>
          <w:lang w:eastAsia="en-CA"/>
        </w:rPr>
        <w:t xml:space="preserve">release year, </w:t>
      </w:r>
      <w:r w:rsidR="00483822" w:rsidRPr="003D1397">
        <w:rPr>
          <w:lang w:eastAsia="en-CA"/>
        </w:rPr>
        <w:t xml:space="preserve">Colombian departments mentioned in the </w:t>
      </w:r>
      <w:r w:rsidR="00FA2CED">
        <w:rPr>
          <w:lang w:eastAsia="en-CA"/>
        </w:rPr>
        <w:t>warning, c</w:t>
      </w:r>
      <w:r w:rsidR="00483822" w:rsidRPr="003D1397">
        <w:rPr>
          <w:lang w:eastAsia="en-CA"/>
        </w:rPr>
        <w:t>riminal organizations involved in recruiting children and national/territorial institutions addressing the problem</w:t>
      </w:r>
      <w:r w:rsidR="00FA2CED">
        <w:rPr>
          <w:lang w:eastAsia="en-CA"/>
        </w:rPr>
        <w:t xml:space="preserve"> (actors), and the a</w:t>
      </w:r>
      <w:r w:rsidRPr="003D1397">
        <w:rPr>
          <w:lang w:eastAsia="en-CA"/>
        </w:rPr>
        <w:t>ctions described in the reports that entice or force children into illegal activities</w:t>
      </w:r>
      <w:r w:rsidR="00FA2CED">
        <w:rPr>
          <w:lang w:eastAsia="en-CA"/>
        </w:rPr>
        <w:t xml:space="preserve"> (recruitment strategies)</w:t>
      </w:r>
      <w:r w:rsidRPr="003D1397">
        <w:rPr>
          <w:lang w:eastAsia="en-CA"/>
        </w:rPr>
        <w:t>.</w:t>
      </w:r>
      <w:r w:rsidR="000C2325">
        <w:rPr>
          <w:lang w:eastAsia="en-CA"/>
        </w:rPr>
        <w:t xml:space="preserve"> </w:t>
      </w:r>
      <w:r w:rsidRPr="003D1397">
        <w:rPr>
          <w:lang w:eastAsia="en-CA"/>
        </w:rPr>
        <w:t xml:space="preserve">The 1753 PDF reports were converted into plain text using two Python libraries: 1) </w:t>
      </w:r>
      <w:proofErr w:type="spellStart"/>
      <w:r w:rsidRPr="003D1397">
        <w:rPr>
          <w:lang w:eastAsia="en-CA"/>
        </w:rPr>
        <w:t>pyPDF</w:t>
      </w:r>
      <w:proofErr w:type="spellEnd"/>
      <w:r w:rsidRPr="003D1397">
        <w:rPr>
          <w:lang w:eastAsia="en-CA"/>
        </w:rPr>
        <w:t>, a toolkit that allows text and metadata extraction from PDF documents</w:t>
      </w:r>
      <w:r w:rsidR="00D26067">
        <w:rPr>
          <w:lang w:eastAsia="en-CA"/>
        </w:rPr>
        <w:t xml:space="preserve"> </w:t>
      </w:r>
      <w:r w:rsidR="00AC7F71" w:rsidRPr="00AC7F71">
        <w:t>(</w:t>
      </w:r>
      <w:proofErr w:type="spellStart"/>
      <w:r w:rsidR="00AC7F71" w:rsidRPr="00AC7F71">
        <w:t>Fenniak</w:t>
      </w:r>
      <w:proofErr w:type="spellEnd"/>
      <w:r w:rsidR="00AC7F71" w:rsidRPr="00AC7F71">
        <w:t xml:space="preserve"> 2014)</w:t>
      </w:r>
      <w:r w:rsidR="00D26067">
        <w:rPr>
          <w:lang w:eastAsia="en-CA"/>
        </w:rPr>
        <w:t>,</w:t>
      </w:r>
      <w:r w:rsidRPr="003D1397">
        <w:rPr>
          <w:lang w:eastAsia="en-CA"/>
        </w:rPr>
        <w:t xml:space="preserve"> and 2) Tesseract-OCR for Optical Character Recognition on the images included in the reports</w:t>
      </w:r>
      <w:r w:rsidR="00D26067">
        <w:rPr>
          <w:lang w:eastAsia="en-CA"/>
        </w:rPr>
        <w:t xml:space="preserve"> </w:t>
      </w:r>
      <w:r w:rsidR="00AC7F71" w:rsidRPr="00AC7F71">
        <w:t>(</w:t>
      </w:r>
      <w:proofErr w:type="spellStart"/>
      <w:r w:rsidR="00AC7F71" w:rsidRPr="00AC7F71">
        <w:t>Hoffstaetter</w:t>
      </w:r>
      <w:proofErr w:type="spellEnd"/>
      <w:r w:rsidR="00AC7F71" w:rsidRPr="00AC7F71">
        <w:t xml:space="preserve"> et al.</w:t>
      </w:r>
      <w:r w:rsidR="00040E82">
        <w:t>,</w:t>
      </w:r>
      <w:r w:rsidR="00AC7F71" w:rsidRPr="00AC7F71">
        <w:t xml:space="preserve"> [2010] 2023)</w:t>
      </w:r>
      <w:r w:rsidR="00D26067">
        <w:rPr>
          <w:lang w:eastAsia="en-CA"/>
        </w:rPr>
        <w:t>.</w:t>
      </w:r>
      <w:r w:rsidRPr="003D1397">
        <w:rPr>
          <w:lang w:eastAsia="en-CA"/>
        </w:rPr>
        <w:t xml:space="preserve"> Tables and images were transformed into paragraphs while retaining the original sentence structure.</w:t>
      </w:r>
      <w:r w:rsidR="00D26067" w:rsidRPr="003D1397" w:rsidDel="00D26067">
        <w:rPr>
          <w:lang w:eastAsia="en-CA"/>
        </w:rPr>
        <w:t xml:space="preserve"> </w:t>
      </w:r>
    </w:p>
    <w:p w14:paraId="570E6743" w14:textId="31C07C96" w:rsidR="00483822" w:rsidRPr="003D1397" w:rsidRDefault="00107E87" w:rsidP="000C2325">
      <w:pPr>
        <w:spacing w:before="240" w:after="240" w:line="360" w:lineRule="auto"/>
        <w:jc w:val="both"/>
        <w:rPr>
          <w:lang w:eastAsia="en-CA"/>
        </w:rPr>
      </w:pPr>
      <w:r>
        <w:rPr>
          <w:lang w:eastAsia="en-CA"/>
        </w:rPr>
        <w:t xml:space="preserve">Among the challenges to processing </w:t>
      </w:r>
      <w:r w:rsidR="003F6460">
        <w:rPr>
          <w:lang w:eastAsia="en-CA"/>
        </w:rPr>
        <w:t xml:space="preserve">this </w:t>
      </w:r>
      <w:r>
        <w:rPr>
          <w:lang w:eastAsia="en-CA"/>
        </w:rPr>
        <w:t>data</w:t>
      </w:r>
      <w:r w:rsidR="003F6460">
        <w:rPr>
          <w:lang w:eastAsia="en-CA"/>
        </w:rPr>
        <w:t>set</w:t>
      </w:r>
      <w:r>
        <w:rPr>
          <w:lang w:eastAsia="en-CA"/>
        </w:rPr>
        <w:t>, we found</w:t>
      </w:r>
      <w:r w:rsidR="573E89DE" w:rsidRPr="003D1397">
        <w:rPr>
          <w:lang w:eastAsia="en-CA"/>
        </w:rPr>
        <w:t xml:space="preserve"> </w:t>
      </w:r>
      <w:r w:rsidR="003F6460">
        <w:rPr>
          <w:lang w:eastAsia="en-CA"/>
        </w:rPr>
        <w:t xml:space="preserve">that the </w:t>
      </w:r>
      <w:r w:rsidR="573E89DE" w:rsidRPr="003D1397">
        <w:rPr>
          <w:lang w:eastAsia="en-CA"/>
        </w:rPr>
        <w:t xml:space="preserve">reports lack a predetermined format. Critical sections such as Antecedents, Description of the Risk Situation, or Recommendations are in unlikely </w:t>
      </w:r>
      <w:r w:rsidR="003F6460">
        <w:rPr>
          <w:lang w:eastAsia="en-CA"/>
        </w:rPr>
        <w:t>order</w:t>
      </w:r>
      <w:r w:rsidR="573E89DE" w:rsidRPr="003D1397">
        <w:rPr>
          <w:lang w:eastAsia="en-CA"/>
        </w:rPr>
        <w:t xml:space="preserve">, under different headings, or </w:t>
      </w:r>
      <w:r w:rsidR="003F6460">
        <w:rPr>
          <w:lang w:eastAsia="en-CA"/>
        </w:rPr>
        <w:t>structure</w:t>
      </w:r>
      <w:r w:rsidR="573E89DE" w:rsidRPr="003D1397">
        <w:rPr>
          <w:lang w:eastAsia="en-CA"/>
        </w:rPr>
        <w:t>.</w:t>
      </w:r>
      <w:r w:rsidR="003F6460">
        <w:rPr>
          <w:lang w:eastAsia="en-CA"/>
        </w:rPr>
        <w:t xml:space="preserve"> </w:t>
      </w:r>
      <w:r w:rsidR="573E89DE" w:rsidRPr="003D1397">
        <w:rPr>
          <w:lang w:eastAsia="en-CA"/>
        </w:rPr>
        <w:t xml:space="preserve">To ensure </w:t>
      </w:r>
      <w:r w:rsidR="003F6460">
        <w:rPr>
          <w:lang w:eastAsia="en-CA"/>
        </w:rPr>
        <w:t xml:space="preserve">the </w:t>
      </w:r>
      <w:r w:rsidR="573E89DE" w:rsidRPr="003D1397">
        <w:rPr>
          <w:lang w:eastAsia="en-CA"/>
        </w:rPr>
        <w:t>quality and reliability</w:t>
      </w:r>
      <w:r w:rsidR="003F6460">
        <w:rPr>
          <w:lang w:eastAsia="en-CA"/>
        </w:rPr>
        <w:t xml:space="preserve"> of the information</w:t>
      </w:r>
      <w:r w:rsidR="573E89DE" w:rsidRPr="003D1397">
        <w:rPr>
          <w:lang w:eastAsia="en-CA"/>
        </w:rPr>
        <w:t xml:space="preserve">, three </w:t>
      </w:r>
      <w:r w:rsidR="00B17D66">
        <w:rPr>
          <w:lang w:eastAsia="en-CA"/>
        </w:rPr>
        <w:t xml:space="preserve">data-cleaning </w:t>
      </w:r>
      <w:r w:rsidR="573E89DE" w:rsidRPr="003D1397">
        <w:rPr>
          <w:lang w:eastAsia="en-CA"/>
        </w:rPr>
        <w:t>steps were taken. First, a spell-checking Python library was used to minimize errors introduced in the conversion from PDF to plain text</w:t>
      </w:r>
      <w:r w:rsidR="003F6460">
        <w:rPr>
          <w:lang w:eastAsia="en-CA"/>
        </w:rPr>
        <w:t xml:space="preserve"> </w:t>
      </w:r>
      <w:r w:rsidR="00AC7F71" w:rsidRPr="00AC7F71">
        <w:t>(Kelly</w:t>
      </w:r>
      <w:r w:rsidR="0064462B">
        <w:t>,</w:t>
      </w:r>
      <w:r w:rsidR="00AC7F71" w:rsidRPr="00AC7F71">
        <w:t xml:space="preserve"> 2011)</w:t>
      </w:r>
      <w:r w:rsidR="003F6460">
        <w:rPr>
          <w:lang w:eastAsia="en-CA"/>
        </w:rPr>
        <w:t xml:space="preserve">. </w:t>
      </w:r>
      <w:r w:rsidR="573E89DE" w:rsidRPr="003D1397">
        <w:rPr>
          <w:lang w:eastAsia="en-CA"/>
        </w:rPr>
        <w:t xml:space="preserve">Non-matching terms were replaced with relevant suggestions. Second, entities with similar meanings were interchanged with a common term (e.g., replacing different variations of </w:t>
      </w:r>
      <w:r w:rsidR="00356169">
        <w:rPr>
          <w:lang w:eastAsia="en-CA"/>
        </w:rPr>
        <w:t>“</w:t>
      </w:r>
      <w:r w:rsidR="573E89DE" w:rsidRPr="003D1397">
        <w:rPr>
          <w:lang w:eastAsia="en-CA"/>
        </w:rPr>
        <w:t>FARC</w:t>
      </w:r>
      <w:r w:rsidR="00356169">
        <w:rPr>
          <w:lang w:eastAsia="en-CA"/>
        </w:rPr>
        <w:t>”</w:t>
      </w:r>
      <w:r w:rsidR="573E89DE" w:rsidRPr="003D1397">
        <w:rPr>
          <w:lang w:eastAsia="en-CA"/>
        </w:rPr>
        <w:t xml:space="preserve"> with </w:t>
      </w:r>
      <w:r w:rsidR="00356169">
        <w:rPr>
          <w:lang w:eastAsia="en-CA"/>
        </w:rPr>
        <w:t>“</w:t>
      </w:r>
      <w:r w:rsidR="573E89DE" w:rsidRPr="003D1397">
        <w:rPr>
          <w:lang w:eastAsia="en-CA"/>
        </w:rPr>
        <w:t>FARC-EP</w:t>
      </w:r>
      <w:r w:rsidR="00356169">
        <w:rPr>
          <w:lang w:eastAsia="en-CA"/>
        </w:rPr>
        <w:t>”</w:t>
      </w:r>
      <w:r w:rsidR="573E89DE" w:rsidRPr="003D1397">
        <w:rPr>
          <w:lang w:eastAsia="en-CA"/>
        </w:rPr>
        <w:t xml:space="preserve">). The ultimate step involved </w:t>
      </w:r>
      <w:commentRangeStart w:id="34"/>
      <w:commentRangeStart w:id="35"/>
      <w:r w:rsidR="573E89DE" w:rsidRPr="003D1397">
        <w:rPr>
          <w:lang w:eastAsia="en-CA"/>
        </w:rPr>
        <w:t>lemmatization</w:t>
      </w:r>
      <w:commentRangeEnd w:id="34"/>
      <w:commentRangeEnd w:id="35"/>
      <w:ins w:id="36" w:author="Yadira Lizama Mue" w:date="2024-04-02T22:58:00Z" w16du:dateUtc="2024-04-03T02:58:00Z">
        <w:r w:rsidR="00B17D66">
          <w:rPr>
            <w:lang w:eastAsia="en-CA"/>
          </w:rPr>
          <w:t xml:space="preserve"> </w:t>
        </w:r>
      </w:ins>
      <w:del w:id="37" w:author="Yadira Lizama Mue" w:date="2024-04-02T22:56:00Z" w16du:dateUtc="2024-04-03T02:56:00Z">
        <w:r w:rsidR="000C2325" w:rsidDel="00B17D66">
          <w:rPr>
            <w:rStyle w:val="CommentReference"/>
          </w:rPr>
          <w:commentReference w:id="34"/>
        </w:r>
      </w:del>
      <w:r w:rsidR="006E7EF8">
        <w:rPr>
          <w:rStyle w:val="CommentReference"/>
        </w:rPr>
        <w:commentReference w:id="35"/>
      </w:r>
      <w:r w:rsidR="573E89DE" w:rsidRPr="003D1397">
        <w:rPr>
          <w:lang w:eastAsia="en-CA"/>
        </w:rPr>
        <w:t>to reduce words to their base forms</w:t>
      </w:r>
      <w:ins w:id="38" w:author="Yadira Lizama Mue" w:date="2024-04-02T22:58:00Z" w16du:dateUtc="2024-04-03T02:58:00Z">
        <w:r w:rsidR="00B17D66">
          <w:rPr>
            <w:lang w:eastAsia="en-CA"/>
          </w:rPr>
          <w:t xml:space="preserve"> (lemma)</w:t>
        </w:r>
      </w:ins>
      <w:r w:rsidR="573E89DE" w:rsidRPr="003D1397">
        <w:rPr>
          <w:lang w:eastAsia="en-CA"/>
        </w:rPr>
        <w:t>, enhancing context relevance in analytical models.</w:t>
      </w:r>
      <w:r w:rsidR="000C2325">
        <w:rPr>
          <w:lang w:eastAsia="en-CA"/>
        </w:rPr>
        <w:t xml:space="preserve"> </w:t>
      </w:r>
      <w:ins w:id="39" w:author="Yadira Lizama Mue" w:date="2024-04-02T23:01:00Z" w16du:dateUtc="2024-04-03T03:01:00Z">
        <w:r w:rsidR="00B17D66">
          <w:rPr>
            <w:lang w:eastAsia="en-CA"/>
          </w:rPr>
          <w:t>In this proce</w:t>
        </w:r>
      </w:ins>
      <w:ins w:id="40" w:author="Yadira Lizama Mue" w:date="2024-04-02T23:02:00Z" w16du:dateUtc="2024-04-03T03:02:00Z">
        <w:r w:rsidR="00B17D66">
          <w:rPr>
            <w:lang w:eastAsia="en-CA"/>
          </w:rPr>
          <w:t>ss, words with i</w:t>
        </w:r>
        <w:r w:rsidR="00B17D66" w:rsidRPr="00B17D66">
          <w:rPr>
            <w:lang w:eastAsia="en-CA"/>
          </w:rPr>
          <w:t>nflectional endings such as "s," "ed" and "</w:t>
        </w:r>
        <w:proofErr w:type="spellStart"/>
        <w:r w:rsidR="00B17D66" w:rsidRPr="00B17D66">
          <w:rPr>
            <w:lang w:eastAsia="en-CA"/>
          </w:rPr>
          <w:t>ing</w:t>
        </w:r>
        <w:proofErr w:type="spellEnd"/>
        <w:r w:rsidR="00B17D66" w:rsidRPr="00B17D66">
          <w:rPr>
            <w:lang w:eastAsia="en-CA"/>
          </w:rPr>
          <w:t xml:space="preserve">" are </w:t>
        </w:r>
        <w:r w:rsidR="00B17D66">
          <w:rPr>
            <w:lang w:eastAsia="en-CA"/>
          </w:rPr>
          <w:t xml:space="preserve">replaced by </w:t>
        </w:r>
      </w:ins>
      <w:ins w:id="41" w:author="Yadira Lizama Mue" w:date="2024-04-02T23:04:00Z" w16du:dateUtc="2024-04-03T03:04:00Z">
        <w:r w:rsidR="006E7EF8">
          <w:rPr>
            <w:lang w:eastAsia="en-CA"/>
          </w:rPr>
          <w:t>their</w:t>
        </w:r>
      </w:ins>
      <w:ins w:id="42" w:author="Yadira Lizama Mue" w:date="2024-04-02T23:02:00Z" w16du:dateUtc="2024-04-03T03:02:00Z">
        <w:r w:rsidR="00B17D66">
          <w:rPr>
            <w:lang w:eastAsia="en-CA"/>
          </w:rPr>
          <w:t xml:space="preserve"> lemma</w:t>
        </w:r>
        <w:r w:rsidR="00B17D66" w:rsidRPr="00B17D66">
          <w:rPr>
            <w:lang w:eastAsia="en-CA"/>
          </w:rPr>
          <w:t>.</w:t>
        </w:r>
        <w:r w:rsidR="00B17D66">
          <w:rPr>
            <w:lang w:eastAsia="en-CA"/>
          </w:rPr>
          <w:t xml:space="preserve"> </w:t>
        </w:r>
      </w:ins>
      <w:ins w:id="43" w:author="Yadira Lizama Mue" w:date="2024-04-02T23:01:00Z" w16du:dateUtc="2024-04-03T03:01:00Z">
        <w:r w:rsidR="00B17D66" w:rsidRPr="00B17D66">
          <w:rPr>
            <w:lang w:eastAsia="en-CA"/>
          </w:rPr>
          <w:t xml:space="preserve">For example, </w:t>
        </w:r>
      </w:ins>
      <w:ins w:id="44" w:author="Yadira Lizama Mue" w:date="2024-04-02T23:05:00Z" w16du:dateUtc="2024-04-03T03:05:00Z">
        <w:r w:rsidR="006E7EF8">
          <w:rPr>
            <w:lang w:eastAsia="en-CA"/>
          </w:rPr>
          <w:t>reference to the</w:t>
        </w:r>
      </w:ins>
      <w:ins w:id="45" w:author="Yadira Lizama Mue" w:date="2024-04-02T23:01:00Z" w16du:dateUtc="2024-04-03T03:01:00Z">
        <w:r w:rsidR="00B17D66" w:rsidRPr="00B17D66">
          <w:rPr>
            <w:lang w:eastAsia="en-CA"/>
          </w:rPr>
          <w:t xml:space="preserve"> verb "</w:t>
        </w:r>
      </w:ins>
      <w:ins w:id="46" w:author="Yadira Lizama Mue" w:date="2024-04-02T23:06:00Z" w16du:dateUtc="2024-04-03T03:06:00Z">
        <w:r w:rsidR="006E7EF8">
          <w:rPr>
            <w:lang w:eastAsia="en-CA"/>
          </w:rPr>
          <w:t xml:space="preserve"> to </w:t>
        </w:r>
      </w:ins>
      <w:ins w:id="47" w:author="Yadira Lizama Mue" w:date="2024-04-02T23:03:00Z" w16du:dateUtc="2024-04-03T03:03:00Z">
        <w:r w:rsidR="006E7EF8">
          <w:rPr>
            <w:lang w:eastAsia="en-CA"/>
          </w:rPr>
          <w:t>build</w:t>
        </w:r>
      </w:ins>
      <w:ins w:id="48" w:author="Yadira Lizama Mue" w:date="2024-04-02T23:01:00Z" w16du:dateUtc="2024-04-03T03:01:00Z">
        <w:r w:rsidR="00B17D66" w:rsidRPr="00B17D66">
          <w:rPr>
            <w:lang w:eastAsia="en-CA"/>
          </w:rPr>
          <w:t>" might appear as "</w:t>
        </w:r>
      </w:ins>
      <w:ins w:id="49" w:author="Yadira Lizama Mue" w:date="2024-04-02T23:03:00Z" w16du:dateUtc="2024-04-03T03:03:00Z">
        <w:r w:rsidR="006E7EF8">
          <w:rPr>
            <w:lang w:eastAsia="en-CA"/>
          </w:rPr>
          <w:t>build</w:t>
        </w:r>
      </w:ins>
      <w:ins w:id="50" w:author="Yadira Lizama Mue" w:date="2024-04-02T23:01:00Z" w16du:dateUtc="2024-04-03T03:01:00Z">
        <w:r w:rsidR="00B17D66" w:rsidRPr="00B17D66">
          <w:rPr>
            <w:lang w:eastAsia="en-CA"/>
          </w:rPr>
          <w:t>ing," "</w:t>
        </w:r>
      </w:ins>
      <w:ins w:id="51" w:author="Yadira Lizama Mue" w:date="2024-04-02T23:04:00Z" w16du:dateUtc="2024-04-03T03:04:00Z">
        <w:r w:rsidR="006E7EF8">
          <w:rPr>
            <w:lang w:eastAsia="en-CA"/>
          </w:rPr>
          <w:t>build</w:t>
        </w:r>
      </w:ins>
      <w:ins w:id="52" w:author="Yadira Lizama Mue" w:date="2024-04-02T23:01:00Z" w16du:dateUtc="2024-04-03T03:01:00Z">
        <w:r w:rsidR="00B17D66" w:rsidRPr="00B17D66">
          <w:rPr>
            <w:lang w:eastAsia="en-CA"/>
          </w:rPr>
          <w:t>s" or "</w:t>
        </w:r>
      </w:ins>
      <w:ins w:id="53" w:author="Yadira Lizama Mue" w:date="2024-04-02T23:04:00Z" w16du:dateUtc="2024-04-03T03:04:00Z">
        <w:r w:rsidR="006E7EF8">
          <w:rPr>
            <w:lang w:eastAsia="en-CA"/>
          </w:rPr>
          <w:t>built</w:t>
        </w:r>
      </w:ins>
      <w:ins w:id="54" w:author="Yadira Lizama Mue" w:date="2024-04-02T23:01:00Z" w16du:dateUtc="2024-04-03T03:01:00Z">
        <w:r w:rsidR="00B17D66" w:rsidRPr="00B17D66">
          <w:rPr>
            <w:lang w:eastAsia="en-CA"/>
          </w:rPr>
          <w:t xml:space="preserve">." </w:t>
        </w:r>
      </w:ins>
      <w:ins w:id="55" w:author="Yadira Lizama Mue" w:date="2024-04-02T23:04:00Z" w16du:dateUtc="2024-04-03T03:04:00Z">
        <w:r w:rsidR="006E7EF8">
          <w:rPr>
            <w:lang w:eastAsia="en-CA"/>
          </w:rPr>
          <w:t xml:space="preserve">All these words will be replaced </w:t>
        </w:r>
      </w:ins>
      <w:ins w:id="56" w:author="Yadira Lizama Mue" w:date="2024-04-02T23:05:00Z" w16du:dateUtc="2024-04-03T03:05:00Z">
        <w:r w:rsidR="006E7EF8">
          <w:rPr>
            <w:lang w:eastAsia="en-CA"/>
          </w:rPr>
          <w:t>by “build”</w:t>
        </w:r>
      </w:ins>
      <w:ins w:id="57" w:author="Yadira Lizama Mue" w:date="2024-04-02T23:06:00Z" w16du:dateUtc="2024-04-03T03:06:00Z">
        <w:r w:rsidR="006E7EF8">
          <w:rPr>
            <w:lang w:eastAsia="en-CA"/>
          </w:rPr>
          <w:t>.</w:t>
        </w:r>
      </w:ins>
    </w:p>
    <w:p w14:paraId="677A08C3" w14:textId="77777777" w:rsidR="00674E4E" w:rsidRDefault="573E89DE" w:rsidP="003D1397">
      <w:pPr>
        <w:spacing w:before="240" w:after="240" w:line="360" w:lineRule="auto"/>
        <w:jc w:val="both"/>
        <w:rPr>
          <w:lang w:eastAsia="en-CA"/>
        </w:rPr>
      </w:pPr>
      <w:r w:rsidRPr="003D1397">
        <w:rPr>
          <w:lang w:eastAsia="en-CA"/>
        </w:rPr>
        <w:lastRenderedPageBreak/>
        <w:t>To extract required data points, our analytical approach employs two NLP subtasks: Named Entity Recognition (NER) and Semi-Supervised Key Phrase Extraction. NER involves recognizing entities placed in the text such as persons, organizations, locations, time expressions, quantities, and monetary values</w:t>
      </w:r>
      <w:r w:rsidR="0058447C">
        <w:rPr>
          <w:lang w:eastAsia="en-CA"/>
        </w:rPr>
        <w:t xml:space="preserve"> </w:t>
      </w:r>
      <w:r w:rsidR="00AC7F71" w:rsidRPr="00AC7F71">
        <w:t>(Goyal, Gupta, and Kumar</w:t>
      </w:r>
      <w:r w:rsidR="0064462B">
        <w:t>,</w:t>
      </w:r>
      <w:r w:rsidR="00AC7F71" w:rsidRPr="00AC7F71">
        <w:t xml:space="preserve"> 2018, </w:t>
      </w:r>
      <w:r w:rsidR="0064462B">
        <w:t xml:space="preserve">p. </w:t>
      </w:r>
      <w:r w:rsidR="00AC7F71" w:rsidRPr="00AC7F71">
        <w:t>21)</w:t>
      </w:r>
      <w:r w:rsidR="0058447C">
        <w:rPr>
          <w:lang w:eastAsia="en-CA"/>
        </w:rPr>
        <w:t>.</w:t>
      </w:r>
      <w:r w:rsidRPr="003D1397">
        <w:rPr>
          <w:lang w:eastAsia="en-CA"/>
        </w:rPr>
        <w:t xml:space="preserve"> We utilize the NER model in </w:t>
      </w:r>
      <w:commentRangeStart w:id="58"/>
      <w:commentRangeStart w:id="59"/>
      <w:proofErr w:type="spellStart"/>
      <w:r w:rsidRPr="003D1397">
        <w:rPr>
          <w:lang w:eastAsia="en-CA"/>
        </w:rPr>
        <w:t>Spa</w:t>
      </w:r>
      <w:r w:rsidR="004731F9">
        <w:rPr>
          <w:lang w:eastAsia="en-CA"/>
        </w:rPr>
        <w:t>C</w:t>
      </w:r>
      <w:r w:rsidRPr="003D1397">
        <w:rPr>
          <w:lang w:eastAsia="en-CA"/>
        </w:rPr>
        <w:t>y</w:t>
      </w:r>
      <w:commentRangeEnd w:id="58"/>
      <w:proofErr w:type="spellEnd"/>
      <w:r w:rsidR="000C2325">
        <w:rPr>
          <w:rStyle w:val="CommentReference"/>
        </w:rPr>
        <w:commentReference w:id="58"/>
      </w:r>
      <w:commentRangeEnd w:id="59"/>
      <w:r w:rsidR="004731F9">
        <w:rPr>
          <w:rStyle w:val="CommentReference"/>
        </w:rPr>
        <w:commentReference w:id="59"/>
      </w:r>
      <w:r w:rsidRPr="003D1397">
        <w:rPr>
          <w:lang w:eastAsia="en-CA"/>
        </w:rPr>
        <w:t>, a state-of-the-art Python library optimized for NLP tasks</w:t>
      </w:r>
      <w:r w:rsidR="0058447C">
        <w:rPr>
          <w:lang w:eastAsia="en-CA"/>
        </w:rPr>
        <w:t xml:space="preserve"> </w:t>
      </w:r>
      <w:r w:rsidR="00AC7F71" w:rsidRPr="00AC7F71">
        <w:t>(</w:t>
      </w:r>
      <w:proofErr w:type="spellStart"/>
      <w:r w:rsidR="00AC7F71" w:rsidRPr="00AC7F71">
        <w:t>Honnibal</w:t>
      </w:r>
      <w:proofErr w:type="spellEnd"/>
      <w:r w:rsidR="00AC7F71" w:rsidRPr="00AC7F71">
        <w:t xml:space="preserve"> et al.</w:t>
      </w:r>
      <w:r w:rsidR="0064462B">
        <w:t>,</w:t>
      </w:r>
      <w:r w:rsidR="00AC7F71" w:rsidRPr="00AC7F71">
        <w:t xml:space="preserve"> [2014] 2020)</w:t>
      </w:r>
      <w:r w:rsidR="0058447C">
        <w:rPr>
          <w:lang w:eastAsia="en-CA"/>
        </w:rPr>
        <w:t>.</w:t>
      </w:r>
      <w:r w:rsidRPr="003D1397">
        <w:rPr>
          <w:lang w:eastAsia="en-CA"/>
        </w:rPr>
        <w:t xml:space="preserve"> This pre-trained model for the Spanish language performs accurately and efficiently, enabling the identification of dates, organizations involved in child </w:t>
      </w:r>
      <w:r w:rsidR="00475A9C">
        <w:rPr>
          <w:lang w:eastAsia="en-CA"/>
        </w:rPr>
        <w:t xml:space="preserve">recruitment and </w:t>
      </w:r>
      <w:r w:rsidRPr="003D1397">
        <w:rPr>
          <w:lang w:eastAsia="en-CA"/>
        </w:rPr>
        <w:t>use, and targeted Colombian departments</w:t>
      </w:r>
      <w:r w:rsidR="0058447C">
        <w:rPr>
          <w:lang w:eastAsia="en-CA"/>
        </w:rPr>
        <w:t xml:space="preserve"> </w:t>
      </w:r>
      <w:r w:rsidR="00AC7F71" w:rsidRPr="00AC7F71">
        <w:t xml:space="preserve">(“Spanish · </w:t>
      </w:r>
      <w:proofErr w:type="spellStart"/>
      <w:r w:rsidR="00AC7F71" w:rsidRPr="00AC7F71">
        <w:t>spaCy</w:t>
      </w:r>
      <w:proofErr w:type="spellEnd"/>
      <w:r w:rsidR="00AC7F71" w:rsidRPr="00AC7F71">
        <w:t xml:space="preserve"> Models Documentation</w:t>
      </w:r>
      <w:r w:rsidR="0064462B">
        <w:t>,</w:t>
      </w:r>
      <w:r w:rsidR="00AC7F71" w:rsidRPr="00AC7F71">
        <w:t>” 2022)</w:t>
      </w:r>
      <w:r w:rsidR="0058447C">
        <w:rPr>
          <w:lang w:eastAsia="en-CA"/>
        </w:rPr>
        <w:t>.</w:t>
      </w:r>
      <w:r w:rsidR="004F1957">
        <w:rPr>
          <w:lang w:eastAsia="en-CA"/>
        </w:rPr>
        <w:t xml:space="preserve"> </w:t>
      </w:r>
      <w:r w:rsidRPr="003D1397">
        <w:rPr>
          <w:lang w:eastAsia="en-CA"/>
        </w:rPr>
        <w:t xml:space="preserve">Key Phrase Extraction focused on identifying recruitment and use strategies. It involved extracting significant phrases from segments/sentences where NNAJ is mentioned alongside recruitment and use. An intermediary step involved </w:t>
      </w:r>
      <w:r w:rsidR="00FA2CED">
        <w:rPr>
          <w:lang w:eastAsia="en-CA"/>
        </w:rPr>
        <w:t>the</w:t>
      </w:r>
      <w:r w:rsidR="00FA2CED" w:rsidRPr="003D1397">
        <w:rPr>
          <w:lang w:eastAsia="en-CA"/>
        </w:rPr>
        <w:t xml:space="preserve"> </w:t>
      </w:r>
      <w:r w:rsidRPr="003D1397">
        <w:rPr>
          <w:lang w:eastAsia="en-CA"/>
        </w:rPr>
        <w:t xml:space="preserve">identification of key phrases aligned with strategies, followed by an automatic approach for the remaining segments. </w:t>
      </w:r>
    </w:p>
    <w:p w14:paraId="3CA78D51" w14:textId="49A16BDC" w:rsidR="00483822" w:rsidRPr="003D1397" w:rsidRDefault="573E89DE" w:rsidP="003D1397">
      <w:pPr>
        <w:spacing w:before="240" w:after="240" w:line="360" w:lineRule="auto"/>
        <w:jc w:val="both"/>
        <w:rPr>
          <w:lang w:eastAsia="en-CA"/>
        </w:rPr>
      </w:pPr>
      <w:r w:rsidRPr="003D1397">
        <w:rPr>
          <w:lang w:eastAsia="en-CA"/>
        </w:rPr>
        <w:t>A multimodal network</w:t>
      </w:r>
      <w:r w:rsidR="005608DE">
        <w:rPr>
          <w:rStyle w:val="EndnoteReference"/>
          <w:lang w:eastAsia="en-CA"/>
        </w:rPr>
        <w:endnoteReference w:id="6"/>
      </w:r>
      <w:r w:rsidRPr="003D1397">
        <w:rPr>
          <w:lang w:eastAsia="en-CA"/>
        </w:rPr>
        <w:t xml:space="preserve"> incorporating actors, departments, and strategies was built to extract information on key nodes and their relationships during different periods of the Colombian conflict analyzed in this study.</w:t>
      </w:r>
      <w:r w:rsidR="00E80278">
        <w:rPr>
          <w:lang w:eastAsia="en-CA"/>
        </w:rPr>
        <w:t xml:space="preserve"> </w:t>
      </w:r>
      <w:del w:id="60" w:author="Yadira Lizama Mue" w:date="2024-04-08T08:08:00Z" w16du:dateUtc="2024-04-08T12:08:00Z">
        <w:r w:rsidR="009E25EC" w:rsidDel="009E25EC">
          <w:rPr>
            <w:lang w:eastAsia="en-CA"/>
          </w:rPr>
          <w:delText xml:space="preserve"> </w:delText>
        </w:r>
      </w:del>
      <w:ins w:id="61" w:author="Yadira Lizama Mue" w:date="2024-04-08T08:15:00Z" w16du:dateUtc="2024-04-08T12:15:00Z">
        <w:r w:rsidR="006D124C">
          <w:rPr>
            <w:lang w:eastAsia="en-CA"/>
          </w:rPr>
          <w:t>A</w:t>
        </w:r>
      </w:ins>
      <w:ins w:id="62" w:author="Yadira Lizama Mue" w:date="2024-04-08T08:14:00Z" w16du:dateUtc="2024-04-08T12:14:00Z">
        <w:r w:rsidR="006D124C" w:rsidRPr="006D124C">
          <w:rPr>
            <w:lang w:eastAsia="en-CA"/>
          </w:rPr>
          <w:t xml:space="preserve"> "network" is a mathematical or computational representation of complex systems where individual components, termed nodes, are interconnected by relationships, named edges or links.</w:t>
        </w:r>
      </w:ins>
      <w:ins w:id="63" w:author="Yadira Lizama Mue" w:date="2024-04-08T08:15:00Z" w16du:dateUtc="2024-04-08T12:15:00Z">
        <w:r w:rsidR="006D124C">
          <w:rPr>
            <w:lang w:eastAsia="en-CA"/>
          </w:rPr>
          <w:t xml:space="preserve"> In this article, the</w:t>
        </w:r>
        <w:r w:rsidR="006D124C" w:rsidRPr="009E25EC">
          <w:rPr>
            <w:lang w:eastAsia="en-CA"/>
          </w:rPr>
          <w:t xml:space="preserve"> network encapsulates a methodological approach to analyze and understand the interconnectedness of </w:t>
        </w:r>
        <w:r w:rsidR="006D124C">
          <w:rPr>
            <w:lang w:eastAsia="en-CA"/>
          </w:rPr>
          <w:t>Actors, Departments</w:t>
        </w:r>
      </w:ins>
      <w:ins w:id="64" w:author="Yadira Lizama Mue" w:date="2024-04-08T08:16:00Z" w16du:dateUtc="2024-04-08T12:16:00Z">
        <w:r w:rsidR="006D124C">
          <w:rPr>
            <w:lang w:eastAsia="en-CA"/>
          </w:rPr>
          <w:t xml:space="preserve">, and Strategies based on how they </w:t>
        </w:r>
        <w:r w:rsidR="00B13C65">
          <w:rPr>
            <w:lang w:eastAsia="en-CA"/>
          </w:rPr>
          <w:t>co-occur</w:t>
        </w:r>
        <w:r w:rsidR="006D124C">
          <w:rPr>
            <w:lang w:eastAsia="en-CA"/>
          </w:rPr>
          <w:t xml:space="preserve"> in the </w:t>
        </w:r>
        <w:r w:rsidR="00B13C65">
          <w:rPr>
            <w:lang w:eastAsia="en-CA"/>
          </w:rPr>
          <w:t xml:space="preserve">documents released by the Ombudsperson Office. </w:t>
        </w:r>
      </w:ins>
    </w:p>
    <w:p w14:paraId="02E542EF" w14:textId="77777777" w:rsidR="00483822" w:rsidRPr="003D1397" w:rsidRDefault="573E89DE" w:rsidP="003D1397">
      <w:pPr>
        <w:spacing w:before="240" w:after="240" w:line="360" w:lineRule="auto"/>
        <w:rPr>
          <w:lang w:eastAsia="en-CA"/>
        </w:rPr>
      </w:pPr>
      <w:r w:rsidRPr="003D1397">
        <w:rPr>
          <w:b/>
          <w:bCs/>
          <w:lang w:eastAsia="en-CA"/>
        </w:rPr>
        <w:t>RESULTS </w:t>
      </w:r>
    </w:p>
    <w:p w14:paraId="30456A85" w14:textId="3F81A581" w:rsidR="00483822" w:rsidRPr="003D1397" w:rsidRDefault="00483822" w:rsidP="00E63BB2">
      <w:pPr>
        <w:pStyle w:val="ListParagraph"/>
        <w:numPr>
          <w:ilvl w:val="0"/>
          <w:numId w:val="3"/>
        </w:numPr>
        <w:spacing w:before="240" w:after="240" w:line="360" w:lineRule="auto"/>
        <w:jc w:val="both"/>
        <w:rPr>
          <w:lang w:eastAsia="en-CA"/>
        </w:rPr>
      </w:pPr>
      <w:r w:rsidRPr="00E63BB2">
        <w:rPr>
          <w:b/>
          <w:bCs/>
          <w:i/>
          <w:iCs/>
          <w:lang w:eastAsia="en-CA"/>
        </w:rPr>
        <w:t>The Actors Across Time</w:t>
      </w:r>
    </w:p>
    <w:p w14:paraId="721443C9" w14:textId="144C158F" w:rsidR="00483822" w:rsidRPr="003D1397" w:rsidRDefault="000F4646" w:rsidP="003D1397">
      <w:pPr>
        <w:spacing w:before="240" w:after="240" w:line="360" w:lineRule="auto"/>
        <w:jc w:val="both"/>
        <w:rPr>
          <w:lang w:eastAsia="en-CA"/>
        </w:rPr>
      </w:pPr>
      <w:r>
        <w:rPr>
          <w:lang w:eastAsia="en-CA"/>
        </w:rPr>
        <w:t>V</w:t>
      </w:r>
      <w:r w:rsidR="00483822" w:rsidRPr="003D1397">
        <w:rPr>
          <w:lang w:eastAsia="en-CA"/>
        </w:rPr>
        <w:t xml:space="preserve">arious </w:t>
      </w:r>
      <w:r>
        <w:rPr>
          <w:lang w:eastAsia="en-CA"/>
        </w:rPr>
        <w:t xml:space="preserve">actors </w:t>
      </w:r>
      <w:r w:rsidR="00EB6FE2">
        <w:rPr>
          <w:lang w:eastAsia="en-CA"/>
        </w:rPr>
        <w:t>–</w:t>
      </w:r>
      <w:r w:rsidR="009F11DA" w:rsidRPr="003D1397">
        <w:rPr>
          <w:lang w:eastAsia="en-CA"/>
        </w:rPr>
        <w:t>guerrillas, paramilitaries, strongholds, dissidents, and localized armed groups</w:t>
      </w:r>
      <w:r>
        <w:rPr>
          <w:lang w:eastAsia="en-CA"/>
        </w:rPr>
        <w:t xml:space="preserve"> </w:t>
      </w:r>
      <w:r w:rsidR="00EB6FE2">
        <w:rPr>
          <w:lang w:eastAsia="en-CA"/>
        </w:rPr>
        <w:t>–</w:t>
      </w:r>
      <w:r w:rsidR="009F11DA">
        <w:rPr>
          <w:lang w:eastAsia="en-CA"/>
        </w:rPr>
        <w:t xml:space="preserve"> </w:t>
      </w:r>
      <w:r w:rsidR="00483822" w:rsidRPr="003D1397">
        <w:rPr>
          <w:lang w:eastAsia="en-CA"/>
        </w:rPr>
        <w:t>employ different strategies for using and recruiting minors</w:t>
      </w:r>
      <w:r>
        <w:rPr>
          <w:lang w:eastAsia="en-CA"/>
        </w:rPr>
        <w:t xml:space="preserve">.  </w:t>
      </w:r>
      <w:r w:rsidR="009F11DA">
        <w:rPr>
          <w:lang w:eastAsia="en-CA"/>
        </w:rPr>
        <w:t xml:space="preserve">Historical </w:t>
      </w:r>
      <w:r w:rsidR="00483822" w:rsidRPr="003D1397">
        <w:rPr>
          <w:lang w:eastAsia="en-CA"/>
        </w:rPr>
        <w:t>and geographic</w:t>
      </w:r>
      <w:r w:rsidR="009F11DA">
        <w:rPr>
          <w:lang w:eastAsia="en-CA"/>
        </w:rPr>
        <w:t>al</w:t>
      </w:r>
      <w:r w:rsidR="00483822" w:rsidRPr="003D1397">
        <w:rPr>
          <w:lang w:eastAsia="en-CA"/>
        </w:rPr>
        <w:t xml:space="preserve"> </w:t>
      </w:r>
      <w:r w:rsidR="00B84040">
        <w:rPr>
          <w:lang w:eastAsia="en-CA"/>
        </w:rPr>
        <w:t>contexts</w:t>
      </w:r>
      <w:r w:rsidR="00483822" w:rsidRPr="003D1397">
        <w:rPr>
          <w:lang w:eastAsia="en-CA"/>
        </w:rPr>
        <w:t xml:space="preserve"> </w:t>
      </w:r>
      <w:r w:rsidR="009F11DA">
        <w:rPr>
          <w:lang w:eastAsia="en-CA"/>
        </w:rPr>
        <w:t>also</w:t>
      </w:r>
      <w:r w:rsidR="009F11DA" w:rsidRPr="003D1397">
        <w:rPr>
          <w:lang w:eastAsia="en-CA"/>
        </w:rPr>
        <w:t xml:space="preserve"> </w:t>
      </w:r>
      <w:r w:rsidR="009F11DA">
        <w:rPr>
          <w:lang w:eastAsia="en-CA"/>
        </w:rPr>
        <w:t>influence</w:t>
      </w:r>
      <w:r w:rsidR="009F11DA" w:rsidRPr="003D1397">
        <w:rPr>
          <w:lang w:eastAsia="en-CA"/>
        </w:rPr>
        <w:t xml:space="preserve"> </w:t>
      </w:r>
      <w:r w:rsidR="00483822" w:rsidRPr="003D1397">
        <w:rPr>
          <w:lang w:eastAsia="en-CA"/>
        </w:rPr>
        <w:t>the</w:t>
      </w:r>
      <w:r w:rsidRPr="003D1397">
        <w:rPr>
          <w:lang w:eastAsia="en-CA"/>
        </w:rPr>
        <w:t xml:space="preserve"> </w:t>
      </w:r>
      <w:r w:rsidR="00483822" w:rsidRPr="003D1397">
        <w:rPr>
          <w:lang w:eastAsia="en-CA"/>
        </w:rPr>
        <w:t xml:space="preserve">tactics </w:t>
      </w:r>
      <w:r>
        <w:rPr>
          <w:lang w:eastAsia="en-CA"/>
        </w:rPr>
        <w:t xml:space="preserve">of actors </w:t>
      </w:r>
      <w:r w:rsidR="00483822" w:rsidRPr="003D1397">
        <w:rPr>
          <w:lang w:eastAsia="en-CA"/>
        </w:rPr>
        <w:t xml:space="preserve">to recruit and use minors. This argument will be explored in more detail in forthcoming sections after </w:t>
      </w:r>
      <w:r w:rsidR="009F11DA">
        <w:rPr>
          <w:lang w:eastAsia="en-CA"/>
        </w:rPr>
        <w:t xml:space="preserve">presenting the different profiles of each </w:t>
      </w:r>
      <w:r w:rsidR="0053759E">
        <w:rPr>
          <w:lang w:eastAsia="en-CA"/>
        </w:rPr>
        <w:t xml:space="preserve">group category. </w:t>
      </w:r>
    </w:p>
    <w:p w14:paraId="0E797434" w14:textId="13F449BF" w:rsidR="00483822" w:rsidRPr="003D1397" w:rsidRDefault="573E89DE" w:rsidP="003D1397">
      <w:pPr>
        <w:spacing w:line="360" w:lineRule="auto"/>
        <w:jc w:val="both"/>
        <w:rPr>
          <w:lang w:eastAsia="en-CA"/>
        </w:rPr>
      </w:pPr>
      <w:r w:rsidRPr="003D1397">
        <w:rPr>
          <w:lang w:eastAsia="en-CA"/>
        </w:rPr>
        <w:t xml:space="preserve">Guerrillas are left-wing armed groups with communist ideologies </w:t>
      </w:r>
      <w:r w:rsidR="000F4646">
        <w:rPr>
          <w:lang w:eastAsia="en-CA"/>
        </w:rPr>
        <w:t>which</w:t>
      </w:r>
      <w:r w:rsidR="000F4646" w:rsidRPr="003D1397">
        <w:rPr>
          <w:lang w:eastAsia="en-CA"/>
        </w:rPr>
        <w:t xml:space="preserve"> </w:t>
      </w:r>
      <w:r w:rsidRPr="003D1397">
        <w:rPr>
          <w:lang w:eastAsia="en-CA"/>
        </w:rPr>
        <w:t>emerged during the Cold War</w:t>
      </w:r>
      <w:r w:rsidR="000F4646">
        <w:rPr>
          <w:lang w:eastAsia="en-CA"/>
        </w:rPr>
        <w:t>. They</w:t>
      </w:r>
      <w:r w:rsidRPr="003D1397">
        <w:rPr>
          <w:lang w:eastAsia="en-CA"/>
        </w:rPr>
        <w:t xml:space="preserve"> </w:t>
      </w:r>
      <w:r w:rsidR="000F4646" w:rsidRPr="003D1397">
        <w:rPr>
          <w:lang w:eastAsia="en-CA"/>
        </w:rPr>
        <w:t xml:space="preserve">aim </w:t>
      </w:r>
      <w:r w:rsidRPr="003D1397">
        <w:rPr>
          <w:lang w:eastAsia="en-CA"/>
        </w:rPr>
        <w:t>to redistribute socio-economic and political power</w:t>
      </w:r>
      <w:r w:rsidR="00B84040">
        <w:rPr>
          <w:lang w:eastAsia="en-CA"/>
        </w:rPr>
        <w:t xml:space="preserve"> </w:t>
      </w:r>
      <w:r w:rsidR="00AC7F71" w:rsidRPr="00AC7F71">
        <w:t>(</w:t>
      </w:r>
      <w:proofErr w:type="spellStart"/>
      <w:r w:rsidR="00AC7F71" w:rsidRPr="00AC7F71">
        <w:t>Leongómez</w:t>
      </w:r>
      <w:proofErr w:type="spellEnd"/>
      <w:r w:rsidR="0064462B">
        <w:t>,</w:t>
      </w:r>
      <w:r w:rsidR="00AC7F71" w:rsidRPr="00AC7F71">
        <w:t xml:space="preserve"> 1991, </w:t>
      </w:r>
      <w:r w:rsidR="0064462B">
        <w:t>p.</w:t>
      </w:r>
      <w:r w:rsidR="00AC7F71" w:rsidRPr="00AC7F71">
        <w:t>7)</w:t>
      </w:r>
      <w:r w:rsidR="00B84040">
        <w:rPr>
          <w:lang w:eastAsia="en-CA"/>
        </w:rPr>
        <w:t>.</w:t>
      </w:r>
      <w:r w:rsidRPr="003D1397">
        <w:rPr>
          <w:lang w:eastAsia="en-CA"/>
        </w:rPr>
        <w:t xml:space="preserve"> Guerrilla groups in Colombia, the FARC-EP, and the National Liberation Army (ELN) are </w:t>
      </w:r>
      <w:r w:rsidRPr="003D1397">
        <w:rPr>
          <w:lang w:eastAsia="en-CA"/>
        </w:rPr>
        <w:lastRenderedPageBreak/>
        <w:t xml:space="preserve">prominent actors in this category. Debates have arisen regarding the validity of their social justice discourse </w:t>
      </w:r>
      <w:bookmarkStart w:id="65" w:name="_Int_ExNNRt9v"/>
      <w:proofErr w:type="gramStart"/>
      <w:r w:rsidRPr="003D1397">
        <w:rPr>
          <w:lang w:eastAsia="en-CA"/>
        </w:rPr>
        <w:t>in light of</w:t>
      </w:r>
      <w:bookmarkEnd w:id="65"/>
      <w:proofErr w:type="gramEnd"/>
      <w:r w:rsidRPr="003D1397">
        <w:rPr>
          <w:lang w:eastAsia="en-CA"/>
        </w:rPr>
        <w:t xml:space="preserve"> the casualties and victims resulting from their actions, particularly following the end of the Cold War and the events of 9/11.</w:t>
      </w:r>
    </w:p>
    <w:p w14:paraId="646B9DDE" w14:textId="1325177A" w:rsidR="00483822" w:rsidRPr="003D1397" w:rsidRDefault="573E89DE" w:rsidP="003D1397">
      <w:pPr>
        <w:spacing w:before="240" w:after="240" w:line="360" w:lineRule="auto"/>
        <w:jc w:val="both"/>
        <w:rPr>
          <w:lang w:eastAsia="en-CA"/>
        </w:rPr>
      </w:pPr>
      <w:r w:rsidRPr="003D1397">
        <w:rPr>
          <w:lang w:eastAsia="en-CA"/>
        </w:rPr>
        <w:t xml:space="preserve">Paramilitary groups, in contrast to guerrillas, formed a unified counter-insurgent front comprising various factions across Colombia. </w:t>
      </w:r>
      <w:r w:rsidR="000F4646">
        <w:rPr>
          <w:lang w:eastAsia="en-CA"/>
        </w:rPr>
        <w:t>On the other hand, l</w:t>
      </w:r>
      <w:r w:rsidRPr="003D1397">
        <w:rPr>
          <w:lang w:eastAsia="en-CA"/>
        </w:rPr>
        <w:t xml:space="preserve">ike guerrillas, they </w:t>
      </w:r>
      <w:r w:rsidR="000F4646">
        <w:rPr>
          <w:lang w:eastAsia="en-CA"/>
        </w:rPr>
        <w:t>are characterized by</w:t>
      </w:r>
      <w:r w:rsidR="000F4646" w:rsidRPr="003D1397">
        <w:rPr>
          <w:lang w:eastAsia="en-CA"/>
        </w:rPr>
        <w:t xml:space="preserve"> </w:t>
      </w:r>
      <w:r w:rsidRPr="003D1397">
        <w:rPr>
          <w:lang w:eastAsia="en-CA"/>
        </w:rPr>
        <w:t xml:space="preserve">large combatant groups and weaponry. The </w:t>
      </w:r>
      <w:r w:rsidR="00483602">
        <w:rPr>
          <w:lang w:eastAsia="en-CA"/>
        </w:rPr>
        <w:t>AUC, for example,</w:t>
      </w:r>
      <w:r w:rsidRPr="003D1397">
        <w:rPr>
          <w:lang w:eastAsia="en-CA"/>
        </w:rPr>
        <w:t xml:space="preserve"> united multiple </w:t>
      </w:r>
      <w:r w:rsidR="0053759E">
        <w:rPr>
          <w:lang w:eastAsia="en-CA"/>
        </w:rPr>
        <w:t>auto-</w:t>
      </w:r>
      <w:proofErr w:type="spellStart"/>
      <w:r w:rsidR="0053759E">
        <w:rPr>
          <w:lang w:eastAsia="en-CA"/>
        </w:rPr>
        <w:t>defence</w:t>
      </w:r>
      <w:proofErr w:type="spellEnd"/>
      <w:r w:rsidRPr="003D1397">
        <w:rPr>
          <w:lang w:eastAsia="en-CA"/>
        </w:rPr>
        <w:t xml:space="preserve"> </w:t>
      </w:r>
      <w:r w:rsidR="00483602">
        <w:rPr>
          <w:lang w:eastAsia="en-CA"/>
        </w:rPr>
        <w:t>b</w:t>
      </w:r>
      <w:r w:rsidRPr="003D1397">
        <w:rPr>
          <w:lang w:eastAsia="en-CA"/>
        </w:rPr>
        <w:t>locks</w:t>
      </w:r>
      <w:r w:rsidR="00483602">
        <w:rPr>
          <w:lang w:eastAsia="en-CA"/>
        </w:rPr>
        <w:t xml:space="preserve"> around the country</w:t>
      </w:r>
      <w:r w:rsidR="00B84040">
        <w:rPr>
          <w:lang w:eastAsia="en-CA"/>
        </w:rPr>
        <w:t xml:space="preserve"> </w:t>
      </w:r>
      <w:r w:rsidR="00AC7F71" w:rsidRPr="00AC7F71">
        <w:t>(</w:t>
      </w:r>
      <w:proofErr w:type="spellStart"/>
      <w:r w:rsidR="00AC7F71" w:rsidRPr="00AC7F71">
        <w:t>Guaqueta</w:t>
      </w:r>
      <w:proofErr w:type="spellEnd"/>
      <w:r w:rsidR="00AC7F71" w:rsidRPr="00AC7F71">
        <w:t xml:space="preserve"> and Arias</w:t>
      </w:r>
      <w:r w:rsidR="0064462B">
        <w:t>,</w:t>
      </w:r>
      <w:r w:rsidR="00AC7F71" w:rsidRPr="00AC7F71">
        <w:t xml:space="preserve"> 2011, </w:t>
      </w:r>
      <w:r w:rsidR="0064462B">
        <w:t>p.</w:t>
      </w:r>
      <w:r w:rsidR="00AC7F71" w:rsidRPr="00AC7F71">
        <w:t>465)</w:t>
      </w:r>
      <w:r w:rsidR="00B84040">
        <w:rPr>
          <w:lang w:eastAsia="en-CA"/>
        </w:rPr>
        <w:t>;</w:t>
      </w:r>
      <w:r w:rsidR="0053759E">
        <w:rPr>
          <w:lang w:eastAsia="en-CA"/>
        </w:rPr>
        <w:t xml:space="preserve"> </w:t>
      </w:r>
      <w:r w:rsidR="000F4646">
        <w:rPr>
          <w:lang w:eastAsia="en-CA"/>
        </w:rPr>
        <w:t xml:space="preserve">and </w:t>
      </w:r>
      <w:r w:rsidRPr="003D1397">
        <w:rPr>
          <w:lang w:eastAsia="en-CA"/>
        </w:rPr>
        <w:t xml:space="preserve">financed their operations through contributions from targeted wealthy livestock farmers and </w:t>
      </w:r>
      <w:r w:rsidR="00483602">
        <w:rPr>
          <w:lang w:eastAsia="en-CA"/>
        </w:rPr>
        <w:t>participation</w:t>
      </w:r>
      <w:r w:rsidR="00483602" w:rsidRPr="003D1397">
        <w:rPr>
          <w:lang w:eastAsia="en-CA"/>
        </w:rPr>
        <w:t xml:space="preserve"> </w:t>
      </w:r>
      <w:r w:rsidRPr="003D1397">
        <w:rPr>
          <w:lang w:eastAsia="en-CA"/>
        </w:rPr>
        <w:t>in drug trafficking</w:t>
      </w:r>
      <w:r w:rsidR="00B84040">
        <w:rPr>
          <w:lang w:eastAsia="en-CA"/>
        </w:rPr>
        <w:t xml:space="preserve"> </w:t>
      </w:r>
      <w:r w:rsidR="00AC7F71" w:rsidRPr="00AC7F71">
        <w:t>(Romero Vidal and Ávila Martínez</w:t>
      </w:r>
      <w:r w:rsidR="0064462B">
        <w:t>,</w:t>
      </w:r>
      <w:r w:rsidR="00AC7F71" w:rsidRPr="00AC7F71">
        <w:t xml:space="preserve"> 2011, </w:t>
      </w:r>
      <w:r w:rsidR="0064462B">
        <w:t>p.</w:t>
      </w:r>
      <w:r w:rsidR="00AC7F71" w:rsidRPr="00AC7F71">
        <w:t>149)</w:t>
      </w:r>
      <w:r w:rsidR="00B84040">
        <w:rPr>
          <w:lang w:eastAsia="en-CA"/>
        </w:rPr>
        <w:t>.</w:t>
      </w:r>
      <w:r w:rsidR="004F1957">
        <w:rPr>
          <w:lang w:eastAsia="en-CA"/>
        </w:rPr>
        <w:t xml:space="preserve"> </w:t>
      </w:r>
      <w:r w:rsidRPr="003D1397">
        <w:rPr>
          <w:lang w:eastAsia="en-CA"/>
        </w:rPr>
        <w:t xml:space="preserve">Collaboration between paramilitaries and the Colombian Army has sparked debates </w:t>
      </w:r>
      <w:r w:rsidR="0053759E">
        <w:rPr>
          <w:lang w:eastAsia="en-CA"/>
        </w:rPr>
        <w:t xml:space="preserve">and investigations </w:t>
      </w:r>
      <w:r w:rsidRPr="003D1397">
        <w:rPr>
          <w:lang w:eastAsia="en-CA"/>
        </w:rPr>
        <w:t xml:space="preserve">due to </w:t>
      </w:r>
      <w:r w:rsidR="000F4646">
        <w:rPr>
          <w:lang w:eastAsia="en-CA"/>
        </w:rPr>
        <w:t>the commission of grave</w:t>
      </w:r>
      <w:r w:rsidR="000F4646" w:rsidRPr="003D1397">
        <w:rPr>
          <w:lang w:eastAsia="en-CA"/>
        </w:rPr>
        <w:t xml:space="preserve"> </w:t>
      </w:r>
      <w:r w:rsidRPr="003D1397">
        <w:rPr>
          <w:lang w:eastAsia="en-CA"/>
        </w:rPr>
        <w:t xml:space="preserve">violations of </w:t>
      </w:r>
      <w:r w:rsidR="001141CD">
        <w:rPr>
          <w:lang w:eastAsia="en-CA"/>
        </w:rPr>
        <w:t xml:space="preserve">international </w:t>
      </w:r>
      <w:r w:rsidRPr="003D1397">
        <w:rPr>
          <w:lang w:eastAsia="en-CA"/>
        </w:rPr>
        <w:t>humanitarian law</w:t>
      </w:r>
      <w:r w:rsidR="00B84040">
        <w:rPr>
          <w:lang w:eastAsia="en-CA"/>
        </w:rPr>
        <w:t xml:space="preserve"> </w:t>
      </w:r>
      <w:r w:rsidR="00AC7F71" w:rsidRPr="00AC7F71">
        <w:t>(Romero</w:t>
      </w:r>
      <w:r w:rsidR="0064462B">
        <w:t>,</w:t>
      </w:r>
      <w:r w:rsidR="00AC7F71" w:rsidRPr="00AC7F71">
        <w:t xml:space="preserve"> 2003, </w:t>
      </w:r>
      <w:r w:rsidR="0064462B">
        <w:t>p.</w:t>
      </w:r>
      <w:r w:rsidR="00AC7F71" w:rsidRPr="00AC7F71">
        <w:t>178)</w:t>
      </w:r>
      <w:r w:rsidR="00B84040">
        <w:t>.</w:t>
      </w:r>
      <w:r w:rsidRPr="003D1397">
        <w:rPr>
          <w:lang w:eastAsia="en-CA"/>
        </w:rPr>
        <w:t xml:space="preserve"> </w:t>
      </w:r>
    </w:p>
    <w:p w14:paraId="0F944995" w14:textId="10F00A28" w:rsidR="00483822" w:rsidRPr="003D1397" w:rsidRDefault="573E89DE" w:rsidP="003D1397">
      <w:pPr>
        <w:spacing w:before="240" w:after="240" w:line="360" w:lineRule="auto"/>
        <w:jc w:val="both"/>
        <w:rPr>
          <w:lang w:eastAsia="en-CA"/>
        </w:rPr>
      </w:pPr>
      <w:r w:rsidRPr="003D1397">
        <w:rPr>
          <w:lang w:eastAsia="en-CA"/>
        </w:rPr>
        <w:t>The Strongholds category encompasses armed groups that emerged after the Justice &amp; Peace process</w:t>
      </w:r>
      <w:ins w:id="66" w:author="Microsoft Office User" w:date="2024-04-01T14:38:00Z">
        <w:r w:rsidR="005F4C44">
          <w:rPr>
            <w:lang w:eastAsia="en-CA"/>
          </w:rPr>
          <w:t xml:space="preserve"> in 2005</w:t>
        </w:r>
      </w:ins>
      <w:r w:rsidRPr="003D1397">
        <w:rPr>
          <w:lang w:eastAsia="en-CA"/>
        </w:rPr>
        <w:t xml:space="preserve">, such as Los Rastrojos, Águilas Negras, </w:t>
      </w:r>
      <w:proofErr w:type="spellStart"/>
      <w:r w:rsidRPr="003D1397">
        <w:rPr>
          <w:lang w:eastAsia="en-CA"/>
        </w:rPr>
        <w:t>Gaitanistas</w:t>
      </w:r>
      <w:proofErr w:type="spellEnd"/>
      <w:r w:rsidRPr="003D1397">
        <w:rPr>
          <w:lang w:eastAsia="en-CA"/>
        </w:rPr>
        <w:t xml:space="preserve"> Self-Defense Forces of Colombia, Los </w:t>
      </w:r>
      <w:proofErr w:type="spellStart"/>
      <w:r w:rsidRPr="003D1397">
        <w:rPr>
          <w:lang w:eastAsia="en-CA"/>
        </w:rPr>
        <w:t>Urabeños</w:t>
      </w:r>
      <w:proofErr w:type="spellEnd"/>
      <w:r w:rsidRPr="003D1397">
        <w:rPr>
          <w:lang w:eastAsia="en-CA"/>
        </w:rPr>
        <w:t xml:space="preserve">, and The Gulf Clan. These groups primarily focus on economic control, </w:t>
      </w:r>
      <w:r w:rsidR="000F4646">
        <w:rPr>
          <w:lang w:eastAsia="en-CA"/>
        </w:rPr>
        <w:t>notably</w:t>
      </w:r>
      <w:r w:rsidR="000F4646" w:rsidRPr="003D1397">
        <w:rPr>
          <w:lang w:eastAsia="en-CA"/>
        </w:rPr>
        <w:t xml:space="preserve"> </w:t>
      </w:r>
      <w:r w:rsidR="00B84040" w:rsidRPr="003D1397">
        <w:rPr>
          <w:lang w:eastAsia="en-CA"/>
        </w:rPr>
        <w:t>on</w:t>
      </w:r>
      <w:r w:rsidRPr="003D1397">
        <w:rPr>
          <w:lang w:eastAsia="en-CA"/>
        </w:rPr>
        <w:t xml:space="preserve"> drug trafficking and other illicit activities. They often establish close relationships with political families and entrepreneurs at local and regional levels</w:t>
      </w:r>
      <w:r w:rsidR="000F4646">
        <w:rPr>
          <w:lang w:eastAsia="en-CA"/>
        </w:rPr>
        <w:t xml:space="preserve">. They exert </w:t>
      </w:r>
      <w:r w:rsidRPr="003D1397">
        <w:rPr>
          <w:lang w:eastAsia="en-CA"/>
        </w:rPr>
        <w:t>influence on political outcomes through campaign financing, vote buying, and imposing codes of conduct on the civilian population,</w:t>
      </w:r>
      <w:r w:rsidR="000F4646">
        <w:rPr>
          <w:lang w:eastAsia="en-CA"/>
        </w:rPr>
        <w:t xml:space="preserve"> in a fashion</w:t>
      </w:r>
      <w:r w:rsidRPr="003D1397">
        <w:rPr>
          <w:lang w:eastAsia="en-CA"/>
        </w:rPr>
        <w:t xml:space="preserve"> </w:t>
      </w:r>
      <w:bookmarkStart w:id="67" w:name="_Int_NjP7qlI9"/>
      <w:proofErr w:type="gramStart"/>
      <w:r w:rsidRPr="003D1397">
        <w:rPr>
          <w:lang w:eastAsia="en-CA"/>
        </w:rPr>
        <w:t>similar to</w:t>
      </w:r>
      <w:bookmarkEnd w:id="67"/>
      <w:proofErr w:type="gramEnd"/>
      <w:r w:rsidRPr="003D1397">
        <w:rPr>
          <w:lang w:eastAsia="en-CA"/>
        </w:rPr>
        <w:t xml:space="preserve"> paramilitaries and guerrillas during the late 20th and early 21st centuries</w:t>
      </w:r>
      <w:r w:rsidR="004F1957">
        <w:rPr>
          <w:lang w:eastAsia="en-CA"/>
        </w:rPr>
        <w:t>.</w:t>
      </w:r>
      <w:r w:rsidR="00B84040">
        <w:rPr>
          <w:rStyle w:val="EndnoteReference"/>
          <w:lang w:eastAsia="en-CA"/>
        </w:rPr>
        <w:endnoteReference w:id="7"/>
      </w:r>
      <w:r w:rsidR="000F4646" w:rsidRPr="000F4646">
        <w:rPr>
          <w:lang w:val="en"/>
        </w:rPr>
        <w:t xml:space="preserve"> </w:t>
      </w:r>
      <w:r w:rsidR="000F4646">
        <w:rPr>
          <w:lang w:val="en"/>
        </w:rPr>
        <w:t>Strongholds</w:t>
      </w:r>
      <w:r w:rsidR="000F4646" w:rsidRPr="00A662B0">
        <w:rPr>
          <w:lang w:val="en"/>
        </w:rPr>
        <w:t>, as paramilitaries, rarely confront</w:t>
      </w:r>
      <w:r w:rsidR="0064462B">
        <w:rPr>
          <w:lang w:val="en"/>
        </w:rPr>
        <w:t xml:space="preserve"> </w:t>
      </w:r>
      <w:r w:rsidR="000F4646" w:rsidRPr="00A662B0">
        <w:rPr>
          <w:lang w:val="en"/>
        </w:rPr>
        <w:t>the Colombian</w:t>
      </w:r>
      <w:r w:rsidR="00B84040">
        <w:rPr>
          <w:lang w:val="en"/>
        </w:rPr>
        <w:t xml:space="preserve"> </w:t>
      </w:r>
      <w:r w:rsidR="000F4646" w:rsidRPr="00A662B0">
        <w:rPr>
          <w:lang w:val="en"/>
        </w:rPr>
        <w:t xml:space="preserve">Army but </w:t>
      </w:r>
      <w:r w:rsidR="000F4646">
        <w:rPr>
          <w:lang w:val="en"/>
        </w:rPr>
        <w:t>are distinguishable because of</w:t>
      </w:r>
      <w:r w:rsidR="000F4646" w:rsidRPr="00A662B0">
        <w:rPr>
          <w:lang w:val="en"/>
        </w:rPr>
        <w:t xml:space="preserve"> their operational organization. We chose Strongholds to name this conglomerate of groups to </w:t>
      </w:r>
      <w:r w:rsidR="00B84040">
        <w:rPr>
          <w:lang w:val="en"/>
        </w:rPr>
        <w:t>distance</w:t>
      </w:r>
      <w:r w:rsidR="000F4646" w:rsidRPr="00A662B0">
        <w:rPr>
          <w:lang w:val="en"/>
        </w:rPr>
        <w:t xml:space="preserve"> our analysis from the Colombian institutional jargon, as these groups have been </w:t>
      </w:r>
      <w:r w:rsidR="0064462B">
        <w:rPr>
          <w:lang w:val="en"/>
        </w:rPr>
        <w:t>labelled</w:t>
      </w:r>
      <w:r w:rsidR="000F4646" w:rsidRPr="00A662B0">
        <w:rPr>
          <w:lang w:val="en"/>
        </w:rPr>
        <w:t xml:space="preserve"> as neo-paramilitaries, post-demobilized AUC groups, and </w:t>
      </w:r>
      <w:proofErr w:type="spellStart"/>
      <w:r w:rsidR="000F4646" w:rsidRPr="00A662B0">
        <w:rPr>
          <w:lang w:val="en"/>
        </w:rPr>
        <w:t>Bacrim</w:t>
      </w:r>
      <w:proofErr w:type="spellEnd"/>
      <w:r w:rsidR="000F4646" w:rsidRPr="00A662B0">
        <w:rPr>
          <w:lang w:val="en"/>
        </w:rPr>
        <w:t xml:space="preserve"> at their earlier stages (Criminal Bands). All labels bear a political charge that vindicates them, or not, as </w:t>
      </w:r>
      <w:proofErr w:type="gramStart"/>
      <w:r w:rsidR="000F4646" w:rsidRPr="00A662B0">
        <w:rPr>
          <w:lang w:val="en"/>
        </w:rPr>
        <w:t>actors</w:t>
      </w:r>
      <w:proofErr w:type="gramEnd"/>
      <w:r w:rsidR="000F4646" w:rsidRPr="00A662B0">
        <w:rPr>
          <w:lang w:val="en"/>
        </w:rPr>
        <w:t xml:space="preserve"> part of the Colombian conflict and, in consequence, have effects on their victims’ rights.</w:t>
      </w:r>
    </w:p>
    <w:p w14:paraId="46D79D3D" w14:textId="6BE24D43" w:rsidR="00483822" w:rsidRPr="003D1397" w:rsidRDefault="00483822" w:rsidP="003D1397">
      <w:pPr>
        <w:spacing w:before="240" w:after="240" w:line="360" w:lineRule="auto"/>
        <w:jc w:val="both"/>
        <w:rPr>
          <w:lang w:eastAsia="en-CA"/>
        </w:rPr>
      </w:pPr>
      <w:r w:rsidRPr="003D1397">
        <w:rPr>
          <w:lang w:eastAsia="en-CA"/>
        </w:rPr>
        <w:t xml:space="preserve">FARC Dissidents </w:t>
      </w:r>
      <w:r w:rsidR="000F4646">
        <w:rPr>
          <w:lang w:eastAsia="en-CA"/>
        </w:rPr>
        <w:t>comprise</w:t>
      </w:r>
      <w:r w:rsidR="000F4646" w:rsidRPr="003D1397">
        <w:rPr>
          <w:lang w:eastAsia="en-CA"/>
        </w:rPr>
        <w:t xml:space="preserve"> </w:t>
      </w:r>
      <w:r w:rsidRPr="003D1397">
        <w:rPr>
          <w:lang w:eastAsia="en-CA"/>
        </w:rPr>
        <w:t>a group of small factions that emerged after the Havana Accord between the guerrilla</w:t>
      </w:r>
      <w:r w:rsidR="000F4646">
        <w:rPr>
          <w:lang w:eastAsia="en-CA"/>
        </w:rPr>
        <w:t>s</w:t>
      </w:r>
      <w:r w:rsidRPr="003D1397">
        <w:rPr>
          <w:lang w:eastAsia="en-CA"/>
        </w:rPr>
        <w:t xml:space="preserve"> and the Colombian government. This category includes peace accord spoilers and rearmed</w:t>
      </w:r>
      <w:r w:rsidR="0053759E">
        <w:rPr>
          <w:lang w:eastAsia="en-CA"/>
        </w:rPr>
        <w:t xml:space="preserve"> combatants</w:t>
      </w:r>
      <w:r w:rsidRPr="003D1397">
        <w:rPr>
          <w:lang w:eastAsia="en-CA"/>
        </w:rPr>
        <w:t xml:space="preserve">. </w:t>
      </w:r>
      <w:r w:rsidR="002701C5">
        <w:rPr>
          <w:lang w:eastAsia="en-CA"/>
        </w:rPr>
        <w:t xml:space="preserve">There are over 30 new fronts of dissidents </w:t>
      </w:r>
      <w:r w:rsidR="000879F3">
        <w:rPr>
          <w:lang w:eastAsia="en-CA"/>
        </w:rPr>
        <w:t>across</w:t>
      </w:r>
      <w:r w:rsidR="002701C5">
        <w:rPr>
          <w:lang w:eastAsia="en-CA"/>
        </w:rPr>
        <w:t xml:space="preserve"> the country </w:t>
      </w:r>
      <w:r w:rsidR="000879F3">
        <w:rPr>
          <w:lang w:eastAsia="en-CA"/>
        </w:rPr>
        <w:t xml:space="preserve">that are either independent or under the leadership </w:t>
      </w:r>
      <w:r w:rsidR="005F4C44">
        <w:rPr>
          <w:lang w:eastAsia="en-CA"/>
        </w:rPr>
        <w:t xml:space="preserve">of </w:t>
      </w:r>
      <w:r w:rsidR="000879F3">
        <w:rPr>
          <w:lang w:eastAsia="en-CA"/>
        </w:rPr>
        <w:t xml:space="preserve">Ivan Márquez, Gentil Duarte, or </w:t>
      </w:r>
      <w:proofErr w:type="spellStart"/>
      <w:r w:rsidR="000879F3">
        <w:rPr>
          <w:lang w:eastAsia="en-CA"/>
        </w:rPr>
        <w:t>Comando</w:t>
      </w:r>
      <w:proofErr w:type="spellEnd"/>
      <w:r w:rsidR="000879F3">
        <w:rPr>
          <w:lang w:eastAsia="en-CA"/>
        </w:rPr>
        <w:t xml:space="preserve"> </w:t>
      </w:r>
      <w:proofErr w:type="spellStart"/>
      <w:r w:rsidR="000879F3">
        <w:rPr>
          <w:lang w:eastAsia="en-CA"/>
        </w:rPr>
        <w:t>Coordinador</w:t>
      </w:r>
      <w:proofErr w:type="spellEnd"/>
      <w:r w:rsidR="000879F3">
        <w:rPr>
          <w:lang w:eastAsia="en-CA"/>
        </w:rPr>
        <w:t xml:space="preserve"> de </w:t>
      </w:r>
      <w:proofErr w:type="spellStart"/>
      <w:r w:rsidR="000879F3">
        <w:rPr>
          <w:lang w:eastAsia="en-CA"/>
        </w:rPr>
        <w:t>Occidente</w:t>
      </w:r>
      <w:proofErr w:type="spellEnd"/>
      <w:r w:rsidR="000879F3">
        <w:rPr>
          <w:lang w:eastAsia="en-CA"/>
        </w:rPr>
        <w:t xml:space="preserve"> (CCO). </w:t>
      </w:r>
      <w:r w:rsidRPr="003D1397">
        <w:rPr>
          <w:lang w:eastAsia="en-CA"/>
        </w:rPr>
        <w:t xml:space="preserve">The power struggle between these dissident groups affects rural </w:t>
      </w:r>
      <w:r w:rsidRPr="003D1397">
        <w:rPr>
          <w:lang w:eastAsia="en-CA"/>
        </w:rPr>
        <w:lastRenderedPageBreak/>
        <w:t>areas, such as southern municipalities in Tolima, Cauca, and Caquetá, with the civilian population caught in the middle as various factions claim legitimacy as successors to FARC.</w:t>
      </w:r>
    </w:p>
    <w:p w14:paraId="58B80B45" w14:textId="511D28C9" w:rsidR="00483822" w:rsidRPr="003D1397" w:rsidRDefault="573E89DE" w:rsidP="003D1397">
      <w:pPr>
        <w:spacing w:before="240" w:after="240" w:line="360" w:lineRule="auto"/>
        <w:jc w:val="both"/>
        <w:rPr>
          <w:lang w:eastAsia="en-CA"/>
        </w:rPr>
      </w:pPr>
      <w:r w:rsidRPr="003D1397">
        <w:rPr>
          <w:lang w:eastAsia="en-CA"/>
        </w:rPr>
        <w:t xml:space="preserve">The final category encompasses Localized Armed Groups, which operate within smaller geographical </w:t>
      </w:r>
      <w:r w:rsidR="000F4646">
        <w:rPr>
          <w:lang w:eastAsia="en-CA"/>
        </w:rPr>
        <w:t>remits</w:t>
      </w:r>
      <w:r w:rsidR="000F4646" w:rsidRPr="003D1397">
        <w:rPr>
          <w:lang w:eastAsia="en-CA"/>
        </w:rPr>
        <w:t xml:space="preserve"> </w:t>
      </w:r>
      <w:r w:rsidRPr="003D1397">
        <w:rPr>
          <w:lang w:eastAsia="en-CA"/>
        </w:rPr>
        <w:t xml:space="preserve">and focus on controlling urban-level illegal economies such as drug trade and human trafficking. </w:t>
      </w:r>
      <w:proofErr w:type="spellStart"/>
      <w:r w:rsidRPr="003D1397">
        <w:rPr>
          <w:lang w:val="es-ES" w:eastAsia="en-CA"/>
        </w:rPr>
        <w:t>Actors</w:t>
      </w:r>
      <w:proofErr w:type="spellEnd"/>
      <w:r w:rsidRPr="003D1397">
        <w:rPr>
          <w:lang w:val="es-ES" w:eastAsia="en-CA"/>
        </w:rPr>
        <w:t xml:space="preserve"> in </w:t>
      </w:r>
      <w:proofErr w:type="spellStart"/>
      <w:r w:rsidRPr="003D1397">
        <w:rPr>
          <w:lang w:val="es-ES" w:eastAsia="en-CA"/>
        </w:rPr>
        <w:t>this</w:t>
      </w:r>
      <w:proofErr w:type="spellEnd"/>
      <w:r w:rsidRPr="003D1397">
        <w:rPr>
          <w:lang w:val="es-ES" w:eastAsia="en-CA"/>
        </w:rPr>
        <w:t xml:space="preserve"> </w:t>
      </w:r>
      <w:proofErr w:type="spellStart"/>
      <w:r w:rsidRPr="003D1397">
        <w:rPr>
          <w:lang w:val="es-ES" w:eastAsia="en-CA"/>
        </w:rPr>
        <w:t>category</w:t>
      </w:r>
      <w:proofErr w:type="spellEnd"/>
      <w:r w:rsidRPr="003D1397">
        <w:rPr>
          <w:lang w:val="es-ES" w:eastAsia="en-CA"/>
        </w:rPr>
        <w:t xml:space="preserve"> </w:t>
      </w:r>
      <w:proofErr w:type="spellStart"/>
      <w:r w:rsidRPr="003D1397">
        <w:rPr>
          <w:lang w:val="es-ES" w:eastAsia="en-CA"/>
        </w:rPr>
        <w:t>include</w:t>
      </w:r>
      <w:proofErr w:type="spellEnd"/>
      <w:r w:rsidRPr="003D1397">
        <w:rPr>
          <w:lang w:val="es-ES" w:eastAsia="en-CA"/>
        </w:rPr>
        <w:t xml:space="preserve"> La </w:t>
      </w:r>
      <w:proofErr w:type="spellStart"/>
      <w:r w:rsidRPr="003D1397">
        <w:rPr>
          <w:lang w:val="es-ES" w:eastAsia="en-CA"/>
        </w:rPr>
        <w:t>Constru</w:t>
      </w:r>
      <w:proofErr w:type="spellEnd"/>
      <w:r w:rsidRPr="003D1397">
        <w:rPr>
          <w:lang w:val="es-ES" w:eastAsia="en-CA"/>
        </w:rPr>
        <w:t xml:space="preserve">, Los </w:t>
      </w:r>
      <w:bookmarkStart w:id="68" w:name="_Int_sJY7PDXG"/>
      <w:proofErr w:type="gramStart"/>
      <w:r w:rsidRPr="003D1397">
        <w:rPr>
          <w:lang w:val="es-ES" w:eastAsia="en-CA"/>
        </w:rPr>
        <w:t>Paisas</w:t>
      </w:r>
      <w:bookmarkEnd w:id="68"/>
      <w:proofErr w:type="gramEnd"/>
      <w:r w:rsidRPr="003D1397">
        <w:rPr>
          <w:lang w:val="es-ES" w:eastAsia="en-CA"/>
        </w:rPr>
        <w:t xml:space="preserve">, La Cordillera, La Terraza, La Oficina De Envigado, and </w:t>
      </w:r>
      <w:proofErr w:type="spellStart"/>
      <w:r w:rsidRPr="003D1397">
        <w:rPr>
          <w:lang w:val="es-ES" w:eastAsia="en-CA"/>
        </w:rPr>
        <w:t>other</w:t>
      </w:r>
      <w:proofErr w:type="spellEnd"/>
      <w:r w:rsidRPr="003D1397">
        <w:rPr>
          <w:lang w:val="es-ES" w:eastAsia="en-CA"/>
        </w:rPr>
        <w:t xml:space="preserve"> </w:t>
      </w:r>
      <w:proofErr w:type="spellStart"/>
      <w:r w:rsidRPr="003D1397">
        <w:rPr>
          <w:lang w:val="es-ES" w:eastAsia="en-CA"/>
        </w:rPr>
        <w:t>organized</w:t>
      </w:r>
      <w:proofErr w:type="spellEnd"/>
      <w:r w:rsidRPr="003D1397">
        <w:rPr>
          <w:lang w:val="es-ES" w:eastAsia="en-CA"/>
        </w:rPr>
        <w:t xml:space="preserve"> </w:t>
      </w:r>
      <w:proofErr w:type="spellStart"/>
      <w:r w:rsidRPr="003D1397">
        <w:rPr>
          <w:lang w:val="es-ES" w:eastAsia="en-CA"/>
        </w:rPr>
        <w:t>crime</w:t>
      </w:r>
      <w:proofErr w:type="spellEnd"/>
      <w:r w:rsidRPr="003D1397">
        <w:rPr>
          <w:lang w:val="es-ES" w:eastAsia="en-CA"/>
        </w:rPr>
        <w:t xml:space="preserve"> </w:t>
      </w:r>
      <w:proofErr w:type="spellStart"/>
      <w:r w:rsidRPr="003D1397">
        <w:rPr>
          <w:lang w:val="es-ES" w:eastAsia="en-CA"/>
        </w:rPr>
        <w:t>groups</w:t>
      </w:r>
      <w:proofErr w:type="spellEnd"/>
      <w:r w:rsidRPr="003D1397">
        <w:rPr>
          <w:lang w:val="es-ES" w:eastAsia="en-CA"/>
        </w:rPr>
        <w:t xml:space="preserve">. </w:t>
      </w:r>
      <w:r w:rsidRPr="003D1397">
        <w:rPr>
          <w:lang w:eastAsia="en-CA"/>
        </w:rPr>
        <w:t xml:space="preserve">These groups maintain links with Strongholds groups and international crime organizations such as Mexican </w:t>
      </w:r>
      <w:r w:rsidR="000F4646">
        <w:rPr>
          <w:lang w:eastAsia="en-CA"/>
        </w:rPr>
        <w:t>c</w:t>
      </w:r>
      <w:r w:rsidRPr="003D1397">
        <w:rPr>
          <w:lang w:eastAsia="en-CA"/>
        </w:rPr>
        <w:t xml:space="preserve">artels. To avoid direct confrontation with law enforcement, </w:t>
      </w:r>
      <w:r w:rsidR="000F4646">
        <w:rPr>
          <w:lang w:eastAsia="en-CA"/>
        </w:rPr>
        <w:t>their members</w:t>
      </w:r>
      <w:r w:rsidR="000F4646" w:rsidRPr="003D1397">
        <w:rPr>
          <w:lang w:eastAsia="en-CA"/>
        </w:rPr>
        <w:t xml:space="preserve"> </w:t>
      </w:r>
      <w:r w:rsidRPr="003D1397">
        <w:rPr>
          <w:lang w:eastAsia="en-CA"/>
        </w:rPr>
        <w:t>adopt civilian clothing</w:t>
      </w:r>
      <w:r w:rsidR="000F4646">
        <w:rPr>
          <w:lang w:eastAsia="en-CA"/>
        </w:rPr>
        <w:t xml:space="preserve"> which </w:t>
      </w:r>
      <w:r w:rsidR="000F4646" w:rsidRPr="003D1397">
        <w:rPr>
          <w:lang w:eastAsia="en-CA"/>
        </w:rPr>
        <w:t>mak</w:t>
      </w:r>
      <w:r w:rsidR="000F4646">
        <w:rPr>
          <w:lang w:eastAsia="en-CA"/>
        </w:rPr>
        <w:t>es</w:t>
      </w:r>
      <w:r w:rsidR="000F4646" w:rsidRPr="003D1397">
        <w:rPr>
          <w:lang w:eastAsia="en-CA"/>
        </w:rPr>
        <w:t xml:space="preserve"> </w:t>
      </w:r>
      <w:r w:rsidRPr="003D1397">
        <w:rPr>
          <w:lang w:eastAsia="en-CA"/>
        </w:rPr>
        <w:t xml:space="preserve">it difficult to distinguish them as combatants or members of specific groups. This category presents the most complexity, as it exists in a gray area between illegal armed groups within the armed conflict and international organized crime. </w:t>
      </w:r>
    </w:p>
    <w:p w14:paraId="2795354D" w14:textId="76229895" w:rsidR="00483822" w:rsidRPr="003D1397" w:rsidRDefault="00483822" w:rsidP="003D1397">
      <w:pPr>
        <w:spacing w:before="240" w:after="240" w:line="360" w:lineRule="auto"/>
        <w:jc w:val="center"/>
        <w:rPr>
          <w:rFonts w:eastAsia="Calibri"/>
        </w:rPr>
      </w:pPr>
      <w:r w:rsidRPr="003D1397">
        <w:rPr>
          <w:noProof/>
        </w:rPr>
        <w:drawing>
          <wp:inline distT="0" distB="0" distL="0" distR="0" wp14:anchorId="0AB8A9AD" wp14:editId="0DAC22F0">
            <wp:extent cx="5943600" cy="2847975"/>
            <wp:effectExtent l="0" t="0" r="0" b="0"/>
            <wp:docPr id="1417769761" name="Picture 141776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r w:rsidR="573E89DE" w:rsidRPr="003D1397">
        <w:t>Figure 2. Number of mentions of the conflict actors in the context of recruitment and use of NNAJ</w:t>
      </w:r>
      <w:r w:rsidR="00D26067">
        <w:t xml:space="preserve"> [Own Elaboration]</w:t>
      </w:r>
    </w:p>
    <w:p w14:paraId="222A9FA5" w14:textId="754A456D" w:rsidR="00483822" w:rsidRPr="003D1397" w:rsidRDefault="573E89DE" w:rsidP="003D1397">
      <w:pPr>
        <w:spacing w:before="240" w:after="240" w:line="360" w:lineRule="auto"/>
        <w:jc w:val="both"/>
        <w:rPr>
          <w:lang w:eastAsia="en-CA"/>
        </w:rPr>
      </w:pPr>
      <w:r w:rsidRPr="003D1397">
        <w:rPr>
          <w:lang w:eastAsia="en-CA"/>
        </w:rPr>
        <w:t>Figure 2 illustrates the distribution of conflict actor references in the Ombudsman</w:t>
      </w:r>
      <w:r w:rsidR="00DD5448">
        <w:rPr>
          <w:lang w:eastAsia="en-CA"/>
        </w:rPr>
        <w:t>’</w:t>
      </w:r>
      <w:r w:rsidRPr="003D1397">
        <w:rPr>
          <w:lang w:eastAsia="en-CA"/>
        </w:rPr>
        <w:t xml:space="preserve">s Office documents from 2001 to 2022. As the conflict evolved, new categories emerged due to group demobilization, mutation, and the formation of new alliances, such as the emergence of FARC Dissidents after the 2016 Peace Agreement. The </w:t>
      </w:r>
      <w:proofErr w:type="gramStart"/>
      <w:r w:rsidRPr="003D1397">
        <w:rPr>
          <w:lang w:eastAsia="en-CA"/>
        </w:rPr>
        <w:t>percentages of mentions</w:t>
      </w:r>
      <w:proofErr w:type="gramEnd"/>
      <w:r w:rsidRPr="003D1397">
        <w:rPr>
          <w:lang w:eastAsia="en-CA"/>
        </w:rPr>
        <w:t xml:space="preserve"> in the Early Warning reports are as follows: Guerrillas (42%), Strongholds (33%), Paramilitary groups (14%), Localized </w:t>
      </w:r>
      <w:r w:rsidRPr="003D1397">
        <w:rPr>
          <w:lang w:eastAsia="en-CA"/>
        </w:rPr>
        <w:lastRenderedPageBreak/>
        <w:t>groups (9%), and FARC dissidents (2%). This distribution reflects the transformation of the Colombian armed conflict and the adaptive strategies of illegal groups in response to events in the country</w:t>
      </w:r>
      <w:r w:rsidR="00DD5448">
        <w:rPr>
          <w:lang w:eastAsia="en-CA"/>
        </w:rPr>
        <w:t>’</w:t>
      </w:r>
      <w:r w:rsidRPr="003D1397">
        <w:rPr>
          <w:lang w:eastAsia="en-CA"/>
        </w:rPr>
        <w:t xml:space="preserve">s recent history. </w:t>
      </w:r>
      <w:r w:rsidR="000F4646">
        <w:rPr>
          <w:lang w:eastAsia="en-CA"/>
        </w:rPr>
        <w:t>D</w:t>
      </w:r>
      <w:r w:rsidR="000879F3">
        <w:rPr>
          <w:lang w:eastAsia="en-CA"/>
        </w:rPr>
        <w:t>uring transitions</w:t>
      </w:r>
      <w:r w:rsidR="00B84040">
        <w:rPr>
          <w:lang w:eastAsia="en-CA"/>
        </w:rPr>
        <w:t>,</w:t>
      </w:r>
      <w:r w:rsidR="000879F3">
        <w:rPr>
          <w:lang w:eastAsia="en-CA"/>
        </w:rPr>
        <w:t xml:space="preserve"> governments are urged to show </w:t>
      </w:r>
      <w:proofErr w:type="spellStart"/>
      <w:r w:rsidR="000879F3">
        <w:rPr>
          <w:lang w:eastAsia="en-CA"/>
        </w:rPr>
        <w:t>favourable</w:t>
      </w:r>
      <w:proofErr w:type="spellEnd"/>
      <w:r w:rsidR="000879F3">
        <w:rPr>
          <w:lang w:eastAsia="en-CA"/>
        </w:rPr>
        <w:t xml:space="preserve"> results</w:t>
      </w:r>
      <w:r w:rsidR="000F4646">
        <w:rPr>
          <w:lang w:eastAsia="en-CA"/>
        </w:rPr>
        <w:t xml:space="preserve">. Accordingly,  </w:t>
      </w:r>
      <w:r w:rsidR="000879F3">
        <w:rPr>
          <w:lang w:eastAsia="en-CA"/>
        </w:rPr>
        <w:t xml:space="preserve">the political cost of acknowledging </w:t>
      </w:r>
      <w:r w:rsidR="000F4646">
        <w:rPr>
          <w:lang w:eastAsia="en-CA"/>
        </w:rPr>
        <w:t xml:space="preserve">the emergence of </w:t>
      </w:r>
      <w:r w:rsidR="000879F3">
        <w:rPr>
          <w:lang w:eastAsia="en-CA"/>
        </w:rPr>
        <w:t xml:space="preserve">new groups can be taken as a lack of </w:t>
      </w:r>
      <w:r w:rsidR="000F4646">
        <w:rPr>
          <w:lang w:eastAsia="en-CA"/>
        </w:rPr>
        <w:t xml:space="preserve">state </w:t>
      </w:r>
      <w:r w:rsidR="000879F3">
        <w:rPr>
          <w:lang w:eastAsia="en-CA"/>
        </w:rPr>
        <w:t xml:space="preserve">power and control. In consequence, </w:t>
      </w:r>
      <w:proofErr w:type="gramStart"/>
      <w:r w:rsidR="000879F3">
        <w:rPr>
          <w:lang w:eastAsia="en-CA"/>
        </w:rPr>
        <w:t>Police</w:t>
      </w:r>
      <w:proofErr w:type="gramEnd"/>
      <w:r w:rsidR="000879F3">
        <w:rPr>
          <w:lang w:eastAsia="en-CA"/>
        </w:rPr>
        <w:t xml:space="preserve">, </w:t>
      </w:r>
      <w:proofErr w:type="gramStart"/>
      <w:r w:rsidR="000879F3">
        <w:rPr>
          <w:lang w:eastAsia="en-CA"/>
        </w:rPr>
        <w:t>Army</w:t>
      </w:r>
      <w:proofErr w:type="gramEnd"/>
      <w:r w:rsidR="000879F3">
        <w:rPr>
          <w:lang w:eastAsia="en-CA"/>
        </w:rPr>
        <w:t xml:space="preserve"> and regional administrations systematically deny and challenge the affirmations of warning documents from SAT stating the presence of illegal armed groups within their territories. Hence, when victims approach institutions they face challenges to ensure their protection, reparation</w:t>
      </w:r>
      <w:r w:rsidR="000F4646">
        <w:rPr>
          <w:lang w:eastAsia="en-CA"/>
        </w:rPr>
        <w:t>,</w:t>
      </w:r>
      <w:r w:rsidR="000879F3">
        <w:rPr>
          <w:lang w:eastAsia="en-CA"/>
        </w:rPr>
        <w:t xml:space="preserve"> and safety. </w:t>
      </w:r>
    </w:p>
    <w:p w14:paraId="2D07E62F" w14:textId="4FDE04F6" w:rsidR="573E89DE" w:rsidRPr="003D1397" w:rsidRDefault="573E89DE" w:rsidP="003D1397">
      <w:pPr>
        <w:spacing w:before="240" w:after="240" w:line="360" w:lineRule="auto"/>
        <w:jc w:val="both"/>
        <w:rPr>
          <w:lang w:eastAsia="en-CA"/>
        </w:rPr>
      </w:pPr>
      <w:r w:rsidRPr="003D1397">
        <w:rPr>
          <w:lang w:eastAsia="en-CA"/>
        </w:rPr>
        <w:t xml:space="preserve">Figures 3 and 4 illustrate the changing prominence of group categories over time. Localized groups are noteworthy due to their limited geographical reach and collaboration with Strongholds groups. While localized groups have remained consistently active, other categories have experienced varying levels of decline as shown in Figure 4. </w:t>
      </w:r>
      <w:r w:rsidR="000F4646">
        <w:rPr>
          <w:lang w:eastAsia="en-CA"/>
        </w:rPr>
        <w:t xml:space="preserve"> </w:t>
      </w:r>
      <w:r w:rsidRPr="003D1397">
        <w:rPr>
          <w:lang w:eastAsia="en-CA"/>
        </w:rPr>
        <w:t xml:space="preserve">Notably, </w:t>
      </w:r>
      <w:r w:rsidR="000F4646">
        <w:rPr>
          <w:lang w:eastAsia="en-CA"/>
        </w:rPr>
        <w:t>only</w:t>
      </w:r>
      <w:r w:rsidRPr="003D1397">
        <w:rPr>
          <w:lang w:eastAsia="en-CA"/>
        </w:rPr>
        <w:t xml:space="preserve"> </w:t>
      </w:r>
      <w:proofErr w:type="gramStart"/>
      <w:r w:rsidRPr="003D1397">
        <w:rPr>
          <w:lang w:eastAsia="en-CA"/>
        </w:rPr>
        <w:t>few</w:t>
      </w:r>
      <w:proofErr w:type="gramEnd"/>
      <w:r w:rsidRPr="003D1397">
        <w:rPr>
          <w:lang w:eastAsia="en-CA"/>
        </w:rPr>
        <w:t xml:space="preserve"> instances </w:t>
      </w:r>
      <w:r w:rsidR="000F4646">
        <w:rPr>
          <w:lang w:eastAsia="en-CA"/>
        </w:rPr>
        <w:t xml:space="preserve">arise </w:t>
      </w:r>
      <w:r w:rsidRPr="003D1397">
        <w:rPr>
          <w:lang w:eastAsia="en-CA"/>
        </w:rPr>
        <w:t xml:space="preserve">where all groups simultaneously decrease their activity, </w:t>
      </w:r>
      <w:r w:rsidR="000F4646">
        <w:rPr>
          <w:lang w:eastAsia="en-CA"/>
        </w:rPr>
        <w:t>other than</w:t>
      </w:r>
      <w:r w:rsidRPr="003D1397">
        <w:rPr>
          <w:lang w:eastAsia="en-CA"/>
        </w:rPr>
        <w:t xml:space="preserve"> the exceptional case of 20</w:t>
      </w:r>
      <w:ins w:id="69" w:author="Microsoft Office User" w:date="2024-04-01T14:39:00Z">
        <w:r w:rsidR="005F4C44">
          <w:rPr>
            <w:lang w:eastAsia="en-CA"/>
          </w:rPr>
          <w:t>20</w:t>
        </w:r>
      </w:ins>
      <w:r w:rsidRPr="003D1397">
        <w:rPr>
          <w:lang w:eastAsia="en-CA"/>
        </w:rPr>
        <w:t xml:space="preserve"> attributed to challenges during the COVID-19 pandemic. Each category encompasses multiple groups that emerged in different contexts, meeting specific criteria based on their interests and tactics. These groups employ diverse mechanisms to sustain their operations, including collaboration and merging. Figures 3 and 4 provide empirical evidence of the lifespan of each category, considering negotiations, peace accords, and implementation stages that support our </w:t>
      </w:r>
      <w:r w:rsidR="00D921C5">
        <w:rPr>
          <w:lang w:eastAsia="en-CA"/>
        </w:rPr>
        <w:t>four-period</w:t>
      </w:r>
      <w:r w:rsidRPr="003D1397">
        <w:rPr>
          <w:lang w:eastAsia="en-CA"/>
        </w:rPr>
        <w:t xml:space="preserve"> selection.</w:t>
      </w:r>
    </w:p>
    <w:p w14:paraId="5FF79C57" w14:textId="3C41CF96" w:rsidR="573E89DE" w:rsidRPr="003D1397" w:rsidRDefault="573E89DE" w:rsidP="003D1397">
      <w:pPr>
        <w:spacing w:line="360" w:lineRule="auto"/>
        <w:jc w:val="both"/>
      </w:pPr>
      <w:r w:rsidRPr="003D1397">
        <w:rPr>
          <w:noProof/>
        </w:rPr>
        <w:drawing>
          <wp:inline distT="0" distB="0" distL="0" distR="0" wp14:anchorId="37D1EDD7" wp14:editId="470E7FCB">
            <wp:extent cx="5500688" cy="2812050"/>
            <wp:effectExtent l="0" t="0" r="5080" b="7620"/>
            <wp:docPr id="773997278" name="Picture 77399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05011" cy="2814260"/>
                    </a:xfrm>
                    <a:prstGeom prst="rect">
                      <a:avLst/>
                    </a:prstGeom>
                  </pic:spPr>
                </pic:pic>
              </a:graphicData>
            </a:graphic>
          </wp:inline>
        </w:drawing>
      </w:r>
    </w:p>
    <w:p w14:paraId="07BEC619" w14:textId="10755436" w:rsidR="573E89DE" w:rsidRPr="003D1397" w:rsidRDefault="573E89DE" w:rsidP="003D1397">
      <w:pPr>
        <w:spacing w:after="200" w:line="360" w:lineRule="auto"/>
        <w:jc w:val="center"/>
      </w:pPr>
      <w:r w:rsidRPr="003D1397">
        <w:t xml:space="preserve">Figure 3. </w:t>
      </w:r>
      <w:r w:rsidR="00C8379D">
        <w:t>References</w:t>
      </w:r>
      <w:r w:rsidR="00C8379D" w:rsidRPr="003D1397">
        <w:t xml:space="preserve"> </w:t>
      </w:r>
      <w:r w:rsidRPr="003D1397">
        <w:t>to Actors of the Conflict in the documents (Part1)</w:t>
      </w:r>
      <w:r w:rsidR="00D26067">
        <w:t xml:space="preserve"> [Own Elaboration]</w:t>
      </w:r>
    </w:p>
    <w:p w14:paraId="62580EC8" w14:textId="5AE598F4" w:rsidR="573E89DE" w:rsidRPr="003D1397" w:rsidRDefault="573E89DE" w:rsidP="003D1397">
      <w:pPr>
        <w:spacing w:after="200" w:line="360" w:lineRule="auto"/>
        <w:jc w:val="center"/>
      </w:pPr>
      <w:r w:rsidRPr="003D1397">
        <w:rPr>
          <w:noProof/>
        </w:rPr>
        <w:lastRenderedPageBreak/>
        <w:drawing>
          <wp:inline distT="0" distB="0" distL="0" distR="0" wp14:anchorId="6CDEA429" wp14:editId="302A7FFD">
            <wp:extent cx="3795712" cy="1945195"/>
            <wp:effectExtent l="0" t="0" r="0" b="0"/>
            <wp:docPr id="791514048" name="Picture 7915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815836" cy="1955508"/>
                    </a:xfrm>
                    <a:prstGeom prst="rect">
                      <a:avLst/>
                    </a:prstGeom>
                  </pic:spPr>
                </pic:pic>
              </a:graphicData>
            </a:graphic>
          </wp:inline>
        </w:drawing>
      </w:r>
    </w:p>
    <w:p w14:paraId="42D53477" w14:textId="2F5FC7EB" w:rsidR="00C02A66" w:rsidRPr="003D1397" w:rsidRDefault="573E89DE" w:rsidP="00D921C5">
      <w:pPr>
        <w:spacing w:after="200" w:line="360" w:lineRule="auto"/>
        <w:jc w:val="center"/>
        <w:rPr>
          <w:b/>
          <w:bCs/>
          <w:i/>
          <w:iCs/>
          <w:lang w:eastAsia="en-CA"/>
        </w:rPr>
      </w:pPr>
      <w:r w:rsidRPr="003D1397">
        <w:t xml:space="preserve">Figure 4. </w:t>
      </w:r>
      <w:r w:rsidR="00C8379D">
        <w:t>References</w:t>
      </w:r>
      <w:r w:rsidR="00C8379D" w:rsidRPr="003D1397">
        <w:t xml:space="preserve"> </w:t>
      </w:r>
      <w:r w:rsidRPr="003D1397">
        <w:t>to Actors of the Conflict in the documents (Part2)</w:t>
      </w:r>
      <w:r w:rsidR="00D26067">
        <w:t xml:space="preserve"> [Own Elaboration]</w:t>
      </w:r>
    </w:p>
    <w:p w14:paraId="21B220E5" w14:textId="65E84170" w:rsidR="00483822" w:rsidRPr="003D1397" w:rsidRDefault="00483822" w:rsidP="00E63BB2">
      <w:pPr>
        <w:pStyle w:val="ListParagraph"/>
        <w:numPr>
          <w:ilvl w:val="0"/>
          <w:numId w:val="3"/>
        </w:numPr>
        <w:spacing w:before="240" w:after="240" w:line="360" w:lineRule="auto"/>
        <w:jc w:val="both"/>
        <w:rPr>
          <w:lang w:eastAsia="en-CA"/>
        </w:rPr>
      </w:pPr>
      <w:r w:rsidRPr="00E63BB2">
        <w:rPr>
          <w:b/>
          <w:bCs/>
          <w:i/>
          <w:iCs/>
          <w:lang w:eastAsia="en-CA"/>
        </w:rPr>
        <w:t xml:space="preserve">Recruitment and use across the </w:t>
      </w:r>
      <w:proofErr w:type="gramStart"/>
      <w:r w:rsidRPr="00E63BB2">
        <w:rPr>
          <w:b/>
          <w:bCs/>
          <w:i/>
          <w:iCs/>
          <w:lang w:eastAsia="en-CA"/>
        </w:rPr>
        <w:t>territory</w:t>
      </w:r>
      <w:proofErr w:type="gramEnd"/>
    </w:p>
    <w:p w14:paraId="49A4BFCA" w14:textId="09A0575D" w:rsidR="00483822" w:rsidRPr="003D1397" w:rsidRDefault="001B737E" w:rsidP="003D1397">
      <w:pPr>
        <w:spacing w:before="240" w:after="240" w:line="360" w:lineRule="auto"/>
        <w:jc w:val="both"/>
        <w:rPr>
          <w:lang w:eastAsia="en-CA"/>
        </w:rPr>
      </w:pPr>
      <w:r>
        <w:rPr>
          <w:lang w:eastAsia="en-CA"/>
        </w:rPr>
        <w:t xml:space="preserve">The recruitment and </w:t>
      </w:r>
      <w:r w:rsidR="007635A8">
        <w:rPr>
          <w:lang w:eastAsia="en-CA"/>
        </w:rPr>
        <w:t xml:space="preserve">use </w:t>
      </w:r>
      <w:r>
        <w:rPr>
          <w:lang w:eastAsia="en-CA"/>
        </w:rPr>
        <w:t>of m</w:t>
      </w:r>
      <w:r w:rsidRPr="003D1397">
        <w:rPr>
          <w:lang w:eastAsia="en-CA"/>
        </w:rPr>
        <w:t xml:space="preserve">inors </w:t>
      </w:r>
      <w:r w:rsidR="007635A8" w:rsidRPr="003D1397">
        <w:rPr>
          <w:lang w:eastAsia="en-CA"/>
        </w:rPr>
        <w:t>ha</w:t>
      </w:r>
      <w:r w:rsidR="007635A8">
        <w:rPr>
          <w:lang w:eastAsia="en-CA"/>
        </w:rPr>
        <w:t>s</w:t>
      </w:r>
      <w:r w:rsidR="007635A8" w:rsidRPr="003D1397">
        <w:rPr>
          <w:lang w:eastAsia="en-CA"/>
        </w:rPr>
        <w:t xml:space="preserve"> </w:t>
      </w:r>
      <w:r w:rsidR="573E89DE" w:rsidRPr="003D1397">
        <w:rPr>
          <w:lang w:eastAsia="en-CA"/>
        </w:rPr>
        <w:t>spread across various regions in Colombia, as depicted in Figure 5, which illustrates the municipalities mentioned in reports indicating detected risks. The node size reflects the number of related documents from the Ombudsperson</w:t>
      </w:r>
      <w:r w:rsidR="00DD5448">
        <w:rPr>
          <w:lang w:eastAsia="en-CA"/>
        </w:rPr>
        <w:t>’</w:t>
      </w:r>
      <w:r w:rsidR="573E89DE" w:rsidRPr="003D1397">
        <w:rPr>
          <w:lang w:eastAsia="en-CA"/>
        </w:rPr>
        <w:t>s Office. Despite the office</w:t>
      </w:r>
      <w:r w:rsidR="00DD5448">
        <w:rPr>
          <w:lang w:eastAsia="en-CA"/>
        </w:rPr>
        <w:t>’</w:t>
      </w:r>
      <w:r w:rsidR="573E89DE" w:rsidRPr="003D1397">
        <w:rPr>
          <w:lang w:eastAsia="en-CA"/>
        </w:rPr>
        <w:t xml:space="preserve">s focus on preventing </w:t>
      </w:r>
      <w:r w:rsidR="00DD5448">
        <w:rPr>
          <w:lang w:eastAsia="en-CA"/>
        </w:rPr>
        <w:t xml:space="preserve">international </w:t>
      </w:r>
      <w:r w:rsidR="573E89DE" w:rsidRPr="003D1397">
        <w:rPr>
          <w:lang w:eastAsia="en-CA"/>
        </w:rPr>
        <w:t xml:space="preserve">humanitarian law violations, </w:t>
      </w:r>
      <w:r w:rsidR="007635A8">
        <w:rPr>
          <w:lang w:eastAsia="en-CA"/>
        </w:rPr>
        <w:t xml:space="preserve">the </w:t>
      </w:r>
      <w:r w:rsidR="573E89DE" w:rsidRPr="003D1397">
        <w:rPr>
          <w:lang w:eastAsia="en-CA"/>
        </w:rPr>
        <w:t>data reveal</w:t>
      </w:r>
      <w:ins w:id="70" w:author="Microsoft Office User" w:date="2024-04-01T14:41:00Z">
        <w:r w:rsidR="005F4C44">
          <w:rPr>
            <w:lang w:eastAsia="en-CA"/>
          </w:rPr>
          <w:t>s</w:t>
        </w:r>
      </w:ins>
      <w:r w:rsidR="573E89DE" w:rsidRPr="003D1397">
        <w:rPr>
          <w:lang w:eastAsia="en-CA"/>
        </w:rPr>
        <w:t xml:space="preserve"> an ongoing and persistent recruitment issue unaffected by the provided warnings. While the expansion of</w:t>
      </w:r>
      <w:ins w:id="71" w:author="Microsoft Office User" w:date="2024-04-01T14:49:00Z">
        <w:r w:rsidR="00CB4A12">
          <w:rPr>
            <w:lang w:eastAsia="en-CA"/>
          </w:rPr>
          <w:t xml:space="preserve"> </w:t>
        </w:r>
      </w:ins>
      <w:ins w:id="72" w:author="Microsoft Office User" w:date="2024-04-01T14:50:00Z">
        <w:r w:rsidR="00CB4A12">
          <w:rPr>
            <w:lang w:eastAsia="en-CA"/>
          </w:rPr>
          <w:t xml:space="preserve">areas </w:t>
        </w:r>
      </w:ins>
      <w:commentRangeStart w:id="73"/>
      <w:r w:rsidR="573E89DE" w:rsidRPr="003D1397">
        <w:rPr>
          <w:lang w:eastAsia="en-CA"/>
        </w:rPr>
        <w:t xml:space="preserve">mapped </w:t>
      </w:r>
      <w:del w:id="74" w:author="Microsoft Office User" w:date="2024-04-01T14:50:00Z">
        <w:r w:rsidR="573E89DE" w:rsidRPr="003D1397" w:rsidDel="00CB4A12">
          <w:rPr>
            <w:lang w:eastAsia="en-CA"/>
          </w:rPr>
          <w:delText>areas</w:delText>
        </w:r>
        <w:commentRangeEnd w:id="73"/>
        <w:r w:rsidR="007635A8" w:rsidDel="00CB4A12">
          <w:rPr>
            <w:rStyle w:val="CommentReference"/>
          </w:rPr>
          <w:commentReference w:id="73"/>
        </w:r>
      </w:del>
      <w:ins w:id="75" w:author="Microsoft Office User" w:date="2024-04-01T14:48:00Z">
        <w:r w:rsidR="00CB4A12">
          <w:rPr>
            <w:lang w:eastAsia="en-CA"/>
          </w:rPr>
          <w:t>with illegal group’s presence</w:t>
        </w:r>
      </w:ins>
      <w:ins w:id="76" w:author="Microsoft Office User" w:date="2024-04-01T14:50:00Z">
        <w:r w:rsidR="00CB4A12">
          <w:rPr>
            <w:lang w:eastAsia="en-CA"/>
          </w:rPr>
          <w:t xml:space="preserve"> </w:t>
        </w:r>
      </w:ins>
      <w:ins w:id="77" w:author="Microsoft Office User" w:date="2024-04-01T14:51:00Z">
        <w:r w:rsidR="00CB4A12">
          <w:rPr>
            <w:lang w:eastAsia="en-CA"/>
          </w:rPr>
          <w:t xml:space="preserve">can </w:t>
        </w:r>
      </w:ins>
      <w:ins w:id="78" w:author="Microsoft Office User" w:date="2024-04-01T14:50:00Z">
        <w:r w:rsidR="00CB4A12">
          <w:rPr>
            <w:lang w:eastAsia="en-CA"/>
          </w:rPr>
          <w:t xml:space="preserve">be </w:t>
        </w:r>
      </w:ins>
      <w:ins w:id="79" w:author="Microsoft Office User" w:date="2024-04-01T14:51:00Z">
        <w:r w:rsidR="00CB4A12">
          <w:rPr>
            <w:lang w:eastAsia="en-CA"/>
          </w:rPr>
          <w:t xml:space="preserve">a </w:t>
        </w:r>
      </w:ins>
      <w:ins w:id="80" w:author="Microsoft Office User" w:date="2024-04-01T14:50:00Z">
        <w:r w:rsidR="00CB4A12">
          <w:rPr>
            <w:lang w:eastAsia="en-CA"/>
          </w:rPr>
          <w:t>partia</w:t>
        </w:r>
      </w:ins>
      <w:ins w:id="81" w:author="Microsoft Office User" w:date="2024-04-01T14:51:00Z">
        <w:r w:rsidR="00CB4A12">
          <w:rPr>
            <w:lang w:eastAsia="en-CA"/>
          </w:rPr>
          <w:t>l</w:t>
        </w:r>
      </w:ins>
      <w:ins w:id="82" w:author="Microsoft Office User" w:date="2024-04-01T14:50:00Z">
        <w:r w:rsidR="00CB4A12">
          <w:rPr>
            <w:lang w:eastAsia="en-CA"/>
          </w:rPr>
          <w:t xml:space="preserve"> result of the increase of territory covered </w:t>
        </w:r>
      </w:ins>
      <w:ins w:id="83" w:author="Microsoft Office User" w:date="2024-04-01T14:51:00Z">
        <w:r w:rsidR="00CB4A12">
          <w:rPr>
            <w:lang w:eastAsia="en-CA"/>
          </w:rPr>
          <w:t>by the SAT’s team</w:t>
        </w:r>
      </w:ins>
      <w:r w:rsidR="573E89DE" w:rsidRPr="003D1397">
        <w:rPr>
          <w:lang w:eastAsia="en-CA"/>
        </w:rPr>
        <w:t>, recruitment remains prevalent throughout the conflict and transitional periods.</w:t>
      </w:r>
    </w:p>
    <w:p w14:paraId="4D3C2500" w14:textId="1FFAEC99" w:rsidR="573E89DE" w:rsidRPr="003D1397" w:rsidRDefault="573E89DE" w:rsidP="003D1397">
      <w:pPr>
        <w:spacing w:line="360" w:lineRule="auto"/>
        <w:jc w:val="both"/>
      </w:pPr>
      <w:r w:rsidRPr="003D1397">
        <w:rPr>
          <w:noProof/>
        </w:rPr>
        <w:drawing>
          <wp:inline distT="0" distB="0" distL="0" distR="0" wp14:anchorId="39B34C20" wp14:editId="1841F56C">
            <wp:extent cx="5676900" cy="2074252"/>
            <wp:effectExtent l="0" t="0" r="0" b="2540"/>
            <wp:docPr id="336643860" name="Picture 33664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89048" cy="2078691"/>
                    </a:xfrm>
                    <a:prstGeom prst="rect">
                      <a:avLst/>
                    </a:prstGeom>
                  </pic:spPr>
                </pic:pic>
              </a:graphicData>
            </a:graphic>
          </wp:inline>
        </w:drawing>
      </w:r>
    </w:p>
    <w:p w14:paraId="69AC0222" w14:textId="1566F7B0" w:rsidR="573E89DE" w:rsidRPr="003D1397" w:rsidRDefault="573E89DE" w:rsidP="003D1397">
      <w:pPr>
        <w:spacing w:after="200" w:line="360" w:lineRule="auto"/>
        <w:jc w:val="center"/>
      </w:pPr>
      <w:r w:rsidRPr="003D1397">
        <w:t xml:space="preserve">Figure 5. Geographic distribution of Early Warnings mentioning recruitment and use of NNAJ (Periods) </w:t>
      </w:r>
      <w:r w:rsidR="00D26067">
        <w:t>[Own Elaboration]</w:t>
      </w:r>
    </w:p>
    <w:p w14:paraId="57D2D28E" w14:textId="04B87FC7" w:rsidR="00483822" w:rsidRPr="003D1397" w:rsidRDefault="63D7C97A" w:rsidP="003D1397">
      <w:pPr>
        <w:spacing w:before="240" w:after="240" w:line="360" w:lineRule="auto"/>
        <w:jc w:val="both"/>
        <w:rPr>
          <w:lang w:eastAsia="en-CA"/>
        </w:rPr>
      </w:pPr>
      <w:r w:rsidRPr="003D1397">
        <w:rPr>
          <w:lang w:eastAsia="en-CA"/>
        </w:rPr>
        <w:lastRenderedPageBreak/>
        <w:t>Historically, the peripheral regions have endured most of the armed conflict in Colombia</w:t>
      </w:r>
      <w:r w:rsidR="007635A8">
        <w:rPr>
          <w:lang w:eastAsia="en-CA"/>
        </w:rPr>
        <w:t xml:space="preserve">. Peripheral regions experience </w:t>
      </w:r>
      <w:r w:rsidRPr="003D1397">
        <w:rPr>
          <w:lang w:eastAsia="en-CA"/>
        </w:rPr>
        <w:t xml:space="preserve">both direct and structural violence. However, Figure 6 demonstrates that armed groups have increasingly utilized minors in </w:t>
      </w:r>
      <w:r w:rsidR="008E607B">
        <w:rPr>
          <w:lang w:eastAsia="en-CA"/>
        </w:rPr>
        <w:t>populated</w:t>
      </w:r>
      <w:r w:rsidR="008E607B" w:rsidRPr="003D1397">
        <w:rPr>
          <w:lang w:eastAsia="en-CA"/>
        </w:rPr>
        <w:t xml:space="preserve"> </w:t>
      </w:r>
      <w:r w:rsidRPr="003D1397">
        <w:rPr>
          <w:lang w:eastAsia="en-CA"/>
        </w:rPr>
        <w:t>areas</w:t>
      </w:r>
      <w:r w:rsidR="00DF4AB4">
        <w:rPr>
          <w:lang w:eastAsia="en-CA"/>
        </w:rPr>
        <w:t>, especially in the central regions,</w:t>
      </w:r>
      <w:r w:rsidRPr="003D1397">
        <w:rPr>
          <w:lang w:eastAsia="en-CA"/>
        </w:rPr>
        <w:t xml:space="preserve"> where</w:t>
      </w:r>
      <w:r w:rsidR="007635A8">
        <w:rPr>
          <w:lang w:eastAsia="en-CA"/>
        </w:rPr>
        <w:t xml:space="preserve"> </w:t>
      </w:r>
      <w:r w:rsidRPr="003D1397">
        <w:rPr>
          <w:lang w:eastAsia="en-CA"/>
        </w:rPr>
        <w:t xml:space="preserve">cities are situated. The urban expansion of child </w:t>
      </w:r>
      <w:r w:rsidR="00DD5448">
        <w:rPr>
          <w:lang w:eastAsia="en-CA"/>
        </w:rPr>
        <w:t>recruitment</w:t>
      </w:r>
      <w:r w:rsidR="00DD5448" w:rsidRPr="003D1397">
        <w:rPr>
          <w:lang w:eastAsia="en-CA"/>
        </w:rPr>
        <w:t xml:space="preserve"> </w:t>
      </w:r>
      <w:r w:rsidRPr="003D1397">
        <w:rPr>
          <w:lang w:eastAsia="en-CA"/>
        </w:rPr>
        <w:t>suggests the diversification of groups and/or changes in recruitment strategies. Therefore, it was crucial to investigate whether the interests and tactics of these groups have shifted following the power redistribution resulting from FARC</w:t>
      </w:r>
      <w:r w:rsidR="00DD5448">
        <w:rPr>
          <w:lang w:eastAsia="en-CA"/>
        </w:rPr>
        <w:t>’</w:t>
      </w:r>
      <w:r w:rsidRPr="003D1397">
        <w:rPr>
          <w:lang w:eastAsia="en-CA"/>
        </w:rPr>
        <w:t>s demobilization process and the territorial disputes and influences among Strongholds, Dissidents, and Localized groups that emerged in the wake of the implementation</w:t>
      </w:r>
      <w:r w:rsidR="007635A8">
        <w:rPr>
          <w:lang w:eastAsia="en-CA"/>
        </w:rPr>
        <w:t xml:space="preserve"> of the</w:t>
      </w:r>
      <w:r w:rsidR="00282357">
        <w:rPr>
          <w:lang w:eastAsia="en-CA"/>
        </w:rPr>
        <w:t xml:space="preserve"> </w:t>
      </w:r>
      <w:r w:rsidR="007635A8">
        <w:rPr>
          <w:lang w:eastAsia="en-CA"/>
        </w:rPr>
        <w:t>peace process</w:t>
      </w:r>
      <w:r w:rsidRPr="003D1397">
        <w:rPr>
          <w:lang w:eastAsia="en-CA"/>
        </w:rPr>
        <w:t>.</w:t>
      </w:r>
    </w:p>
    <w:p w14:paraId="4DE47457" w14:textId="6D64811B" w:rsidR="00483822" w:rsidRPr="003D1397" w:rsidRDefault="573E89DE" w:rsidP="003D1397">
      <w:pPr>
        <w:spacing w:before="240" w:after="240" w:line="360" w:lineRule="auto"/>
        <w:jc w:val="both"/>
        <w:rPr>
          <w:lang w:eastAsia="en-CA"/>
        </w:rPr>
      </w:pPr>
      <w:r w:rsidRPr="003D1397">
        <w:rPr>
          <w:lang w:eastAsia="en-CA"/>
        </w:rPr>
        <w:t xml:space="preserve">Despite a decrease in </w:t>
      </w:r>
      <w:r w:rsidR="0052638C">
        <w:rPr>
          <w:lang w:eastAsia="en-CA"/>
        </w:rPr>
        <w:t xml:space="preserve">the number of </w:t>
      </w:r>
      <w:r w:rsidRPr="003D1397">
        <w:rPr>
          <w:lang w:eastAsia="en-CA"/>
        </w:rPr>
        <w:t xml:space="preserve">released documents during the pandemic, the post-conflict periods 2006-2011 and 2017-2022 (see Figure 5) </w:t>
      </w:r>
      <w:r w:rsidR="007635A8">
        <w:rPr>
          <w:lang w:eastAsia="en-CA"/>
        </w:rPr>
        <w:t>demonstrate</w:t>
      </w:r>
      <w:r w:rsidR="007635A8" w:rsidRPr="003D1397">
        <w:rPr>
          <w:lang w:eastAsia="en-CA"/>
        </w:rPr>
        <w:t xml:space="preserve"> </w:t>
      </w:r>
      <w:r w:rsidRPr="003D1397">
        <w:rPr>
          <w:lang w:eastAsia="en-CA"/>
        </w:rPr>
        <w:t xml:space="preserve">an escalation in </w:t>
      </w:r>
      <w:r w:rsidR="0052638C">
        <w:rPr>
          <w:lang w:eastAsia="en-CA"/>
        </w:rPr>
        <w:t xml:space="preserve">the </w:t>
      </w:r>
      <w:r w:rsidRPr="003D1397">
        <w:rPr>
          <w:lang w:eastAsia="en-CA"/>
        </w:rPr>
        <w:t>recruitment and use</w:t>
      </w:r>
      <w:r w:rsidR="0052638C">
        <w:rPr>
          <w:lang w:eastAsia="en-CA"/>
        </w:rPr>
        <w:t xml:space="preserve"> of minors</w:t>
      </w:r>
      <w:r w:rsidRPr="003D1397">
        <w:rPr>
          <w:lang w:eastAsia="en-CA"/>
        </w:rPr>
        <w:t>.</w:t>
      </w:r>
      <w:r w:rsidR="00C8379D">
        <w:rPr>
          <w:lang w:eastAsia="en-CA"/>
        </w:rPr>
        <w:t xml:space="preserve"> </w:t>
      </w:r>
      <w:r w:rsidRPr="003D1397">
        <w:rPr>
          <w:lang w:eastAsia="en-CA"/>
        </w:rPr>
        <w:t xml:space="preserve">The loss of manpower, reconfigurations resulting from </w:t>
      </w:r>
      <w:r w:rsidR="00196DA1">
        <w:rPr>
          <w:lang w:eastAsia="en-CA"/>
        </w:rPr>
        <w:t>DDR</w:t>
      </w:r>
      <w:r w:rsidRPr="003D1397">
        <w:rPr>
          <w:lang w:eastAsia="en-CA"/>
        </w:rPr>
        <w:t xml:space="preserve"> processes, and the emergence of smaller groups further increase the risks faced by </w:t>
      </w:r>
      <w:r w:rsidR="0053759E">
        <w:rPr>
          <w:lang w:eastAsia="en-CA"/>
        </w:rPr>
        <w:t xml:space="preserve">teenagers and </w:t>
      </w:r>
      <w:r w:rsidRPr="003D1397">
        <w:rPr>
          <w:lang w:eastAsia="en-CA"/>
        </w:rPr>
        <w:t>you</w:t>
      </w:r>
      <w:r w:rsidR="0053759E">
        <w:rPr>
          <w:lang w:eastAsia="en-CA"/>
        </w:rPr>
        <w:t>ng adults</w:t>
      </w:r>
      <w:r w:rsidRPr="003D1397">
        <w:rPr>
          <w:lang w:eastAsia="en-CA"/>
        </w:rPr>
        <w:t xml:space="preserve">, particularly in impoverished and uncertain contexts like those </w:t>
      </w:r>
      <w:r w:rsidR="00C8379D">
        <w:rPr>
          <w:lang w:eastAsia="en-CA"/>
        </w:rPr>
        <w:t xml:space="preserve">exacerbated </w:t>
      </w:r>
      <w:r w:rsidRPr="003D1397">
        <w:rPr>
          <w:lang w:eastAsia="en-CA"/>
        </w:rPr>
        <w:t>by COVID-19. The rise of Localized and Stronghold groups, also stemming from</w:t>
      </w:r>
      <w:r w:rsidR="00FF1EBB">
        <w:rPr>
          <w:lang w:eastAsia="en-CA"/>
        </w:rPr>
        <w:t xml:space="preserve"> </w:t>
      </w:r>
      <w:r w:rsidRPr="003D1397">
        <w:rPr>
          <w:lang w:eastAsia="en-CA"/>
        </w:rPr>
        <w:t>power reconfiguration</w:t>
      </w:r>
      <w:r w:rsidR="007635A8">
        <w:rPr>
          <w:lang w:eastAsia="en-CA"/>
        </w:rPr>
        <w:t>s following peace agreements</w:t>
      </w:r>
      <w:r w:rsidRPr="003D1397">
        <w:rPr>
          <w:lang w:eastAsia="en-CA"/>
        </w:rPr>
        <w:t xml:space="preserve">, aligns with the fragmentation of child use phenomena nationwide and the broader Latin American trend during </w:t>
      </w:r>
      <w:r w:rsidR="00C8379D">
        <w:rPr>
          <w:lang w:eastAsia="en-CA"/>
        </w:rPr>
        <w:t xml:space="preserve">periods of </w:t>
      </w:r>
      <w:r w:rsidRPr="003D1397">
        <w:rPr>
          <w:lang w:eastAsia="en-CA"/>
        </w:rPr>
        <w:t>transition to gang violence. </w:t>
      </w:r>
    </w:p>
    <w:p w14:paraId="354AB32B" w14:textId="0FEBEA2A" w:rsidR="0053759E" w:rsidRDefault="5ED974A5" w:rsidP="003D1397">
      <w:pPr>
        <w:spacing w:before="240" w:after="240" w:line="360" w:lineRule="auto"/>
        <w:jc w:val="both"/>
        <w:rPr>
          <w:lang w:eastAsia="en-CA"/>
        </w:rPr>
      </w:pPr>
      <w:commentRangeStart w:id="84"/>
      <w:commentRangeStart w:id="85"/>
      <w:r w:rsidRPr="003D1397">
        <w:rPr>
          <w:lang w:eastAsia="en-CA"/>
        </w:rPr>
        <w:t xml:space="preserve">The geographic distribution of groups across Colombia, as presented in Figure 6, </w:t>
      </w:r>
      <w:r w:rsidR="00DF4AB4">
        <w:rPr>
          <w:lang w:eastAsia="en-CA"/>
        </w:rPr>
        <w:t xml:space="preserve">demonstrates that peace accords and negotiations, even when they acknowledge and condemn child recruitment and use, do not necessarily translate to a decrease in the practice. </w:t>
      </w:r>
      <w:commentRangeEnd w:id="84"/>
      <w:r w:rsidR="007635A8">
        <w:rPr>
          <w:rStyle w:val="CommentReference"/>
        </w:rPr>
        <w:commentReference w:id="84"/>
      </w:r>
      <w:commentRangeEnd w:id="85"/>
      <w:r w:rsidR="00B9427B">
        <w:rPr>
          <w:rStyle w:val="CommentReference"/>
        </w:rPr>
        <w:commentReference w:id="85"/>
      </w:r>
      <w:r w:rsidR="007635A8">
        <w:rPr>
          <w:lang w:eastAsia="en-CA"/>
        </w:rPr>
        <w:t xml:space="preserve">These findings indicate the complexity of the fights that ensnare children as well as the difficulty in ending such fights. </w:t>
      </w:r>
      <w:r w:rsidRPr="003D1397">
        <w:rPr>
          <w:lang w:eastAsia="en-CA"/>
        </w:rPr>
        <w:t xml:space="preserve">Figure 6 illustrates the geographical distribution of Early Warnings related to child </w:t>
      </w:r>
      <w:r w:rsidR="00E26069" w:rsidRPr="003D1397">
        <w:rPr>
          <w:lang w:eastAsia="en-CA"/>
        </w:rPr>
        <w:t xml:space="preserve">recruitment and </w:t>
      </w:r>
      <w:r w:rsidRPr="003D1397">
        <w:rPr>
          <w:lang w:eastAsia="en-CA"/>
        </w:rPr>
        <w:t xml:space="preserve">use by various armed actors during the Colombian conflict and post-conflict phases. It is important to note that a single warning document may mention multiple groups, so the size of the nodes provides a better understanding of the groups utilizing minors rather than the spatial coverage on the map. </w:t>
      </w:r>
    </w:p>
    <w:p w14:paraId="505016E1" w14:textId="06D5D773" w:rsidR="00483822" w:rsidRPr="003D1397" w:rsidRDefault="001B16DC" w:rsidP="003D1397">
      <w:pPr>
        <w:spacing w:before="240" w:after="240" w:line="360" w:lineRule="auto"/>
        <w:jc w:val="both"/>
        <w:rPr>
          <w:lang w:eastAsia="en-CA"/>
        </w:rPr>
      </w:pPr>
      <w:r>
        <w:rPr>
          <w:lang w:eastAsia="en-CA"/>
        </w:rPr>
        <w:t>The Paramilitary, Stronghold and Localized armed groups ha</w:t>
      </w:r>
      <w:r w:rsidR="00475A9C">
        <w:rPr>
          <w:lang w:eastAsia="en-CA"/>
        </w:rPr>
        <w:t xml:space="preserve">ve a similar geographical distribution pattern with different node sizes that respond to the nature of their tactics and </w:t>
      </w:r>
      <w:r w:rsidR="007635A8">
        <w:rPr>
          <w:lang w:eastAsia="en-CA"/>
        </w:rPr>
        <w:t xml:space="preserve">the scale of </w:t>
      </w:r>
      <w:r w:rsidR="00475A9C">
        <w:rPr>
          <w:lang w:eastAsia="en-CA"/>
        </w:rPr>
        <w:t>operations</w:t>
      </w:r>
      <w:r w:rsidR="007635A8">
        <w:rPr>
          <w:lang w:eastAsia="en-CA"/>
        </w:rPr>
        <w:t xml:space="preserve">. </w:t>
      </w:r>
      <w:r w:rsidR="00475A9C">
        <w:rPr>
          <w:lang w:eastAsia="en-CA"/>
        </w:rPr>
        <w:t xml:space="preserve">These three maps </w:t>
      </w:r>
      <w:r w:rsidR="007635A8">
        <w:rPr>
          <w:lang w:eastAsia="en-CA"/>
        </w:rPr>
        <w:t xml:space="preserve">support </w:t>
      </w:r>
      <w:r w:rsidR="00475A9C">
        <w:rPr>
          <w:lang w:eastAsia="en-CA"/>
        </w:rPr>
        <w:t xml:space="preserve">the claims of a transformation and adaptation of Paramilitary </w:t>
      </w:r>
      <w:r w:rsidR="00475A9C">
        <w:rPr>
          <w:lang w:eastAsia="en-CA"/>
        </w:rPr>
        <w:lastRenderedPageBreak/>
        <w:t xml:space="preserve">groups across the Colombian armed conflict and transitional justice processes, as well as a possible coexistence and collaboration between the remaining Strongholds and emerging Localized groups.  </w:t>
      </w:r>
    </w:p>
    <w:p w14:paraId="45FB10E9" w14:textId="3908DCAC" w:rsidR="573E89DE" w:rsidRPr="003D1397" w:rsidRDefault="573E89DE" w:rsidP="003D1397">
      <w:pPr>
        <w:spacing w:after="200" w:line="360" w:lineRule="auto"/>
        <w:jc w:val="center"/>
      </w:pPr>
      <w:r w:rsidRPr="003D1397">
        <w:rPr>
          <w:noProof/>
        </w:rPr>
        <w:drawing>
          <wp:inline distT="0" distB="0" distL="0" distR="0" wp14:anchorId="0C56304C" wp14:editId="1204124F">
            <wp:extent cx="5943600" cy="1685925"/>
            <wp:effectExtent l="0" t="0" r="0" b="0"/>
            <wp:docPr id="2120719164" name="Picture 212071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685925"/>
                    </a:xfrm>
                    <a:prstGeom prst="rect">
                      <a:avLst/>
                    </a:prstGeom>
                  </pic:spPr>
                </pic:pic>
              </a:graphicData>
            </a:graphic>
          </wp:inline>
        </w:drawing>
      </w:r>
    </w:p>
    <w:p w14:paraId="6032F97C" w14:textId="04657053" w:rsidR="573E89DE" w:rsidRPr="003D1397" w:rsidRDefault="573E89DE" w:rsidP="003D1397">
      <w:pPr>
        <w:spacing w:after="200" w:line="360" w:lineRule="auto"/>
        <w:jc w:val="center"/>
      </w:pPr>
      <w:r w:rsidRPr="003D1397">
        <w:t>Figure 6. Geographic distribution of Early Warnings mentioning recruitment and use of NNAJ (Actors)</w:t>
      </w:r>
      <w:r w:rsidR="00D26067">
        <w:t xml:space="preserve"> [Own Elaboration]</w:t>
      </w:r>
    </w:p>
    <w:p w14:paraId="0FECFA9A" w14:textId="7B0D7A53" w:rsidR="00483822" w:rsidRPr="003D1397" w:rsidRDefault="00483822" w:rsidP="00E63BB2">
      <w:pPr>
        <w:pStyle w:val="ListParagraph"/>
        <w:numPr>
          <w:ilvl w:val="0"/>
          <w:numId w:val="3"/>
        </w:numPr>
        <w:spacing w:before="240" w:after="240" w:line="360" w:lineRule="auto"/>
        <w:jc w:val="both"/>
        <w:rPr>
          <w:lang w:eastAsia="en-CA"/>
        </w:rPr>
      </w:pPr>
      <w:r w:rsidRPr="00E63BB2">
        <w:rPr>
          <w:b/>
          <w:bCs/>
          <w:i/>
          <w:iCs/>
          <w:lang w:eastAsia="en-CA"/>
        </w:rPr>
        <w:t xml:space="preserve">Strategies </w:t>
      </w:r>
      <w:r w:rsidR="00C02A66" w:rsidRPr="00E63BB2">
        <w:rPr>
          <w:b/>
          <w:bCs/>
          <w:i/>
          <w:iCs/>
          <w:lang w:eastAsia="en-CA"/>
        </w:rPr>
        <w:t xml:space="preserve">by </w:t>
      </w:r>
      <w:r w:rsidRPr="00E63BB2">
        <w:rPr>
          <w:b/>
          <w:bCs/>
          <w:i/>
          <w:iCs/>
          <w:lang w:eastAsia="en-CA"/>
        </w:rPr>
        <w:t>Actor</w:t>
      </w:r>
    </w:p>
    <w:p w14:paraId="34792495" w14:textId="39D566ED" w:rsidR="00163F48" w:rsidRPr="003D1397" w:rsidRDefault="00AB5322" w:rsidP="003D1397">
      <w:pPr>
        <w:spacing w:before="240" w:after="240" w:line="360" w:lineRule="auto"/>
        <w:jc w:val="both"/>
        <w:rPr>
          <w:lang w:eastAsia="en-CA"/>
        </w:rPr>
      </w:pPr>
      <w:r>
        <w:rPr>
          <w:lang w:eastAsia="en-CA"/>
        </w:rPr>
        <w:t>Methodologically, t</w:t>
      </w:r>
      <w:r w:rsidR="63D7C97A" w:rsidRPr="003D1397">
        <w:rPr>
          <w:lang w:eastAsia="en-CA"/>
        </w:rPr>
        <w:t xml:space="preserve">he identification of recruitment and use strategies for NNAJ involved a semi-automatic process. Relevant segments mentioning NNAJ, recruitment and use </w:t>
      </w:r>
      <w:r>
        <w:rPr>
          <w:lang w:eastAsia="en-CA"/>
        </w:rPr>
        <w:t xml:space="preserve">each </w:t>
      </w:r>
      <w:r w:rsidR="63D7C97A" w:rsidRPr="003D1397">
        <w:rPr>
          <w:lang w:eastAsia="en-CA"/>
        </w:rPr>
        <w:t>were extracted</w:t>
      </w:r>
      <w:r>
        <w:rPr>
          <w:lang w:eastAsia="en-CA"/>
        </w:rPr>
        <w:t>. K</w:t>
      </w:r>
      <w:r w:rsidR="63D7C97A" w:rsidRPr="003D1397">
        <w:rPr>
          <w:lang w:eastAsia="en-CA"/>
        </w:rPr>
        <w:t>eywords related to strategies were identified. A tagging system was developed and then refined on the Ombudsperson’s Office archive. Table 1 presents the 12 main strategies detected in the documents, the number of documents mentioning each, and some specific examples. Out of 796 documents on recruitment and use, 279 (35%) did not mention strategies.</w:t>
      </w:r>
      <w:r w:rsidR="00E346E4">
        <w:rPr>
          <w:lang w:eastAsia="en-CA"/>
        </w:rPr>
        <w:t xml:space="preserve"> Two key elements are important for the analysis</w:t>
      </w:r>
      <w:r>
        <w:rPr>
          <w:lang w:eastAsia="en-CA"/>
        </w:rPr>
        <w:t xml:space="preserve">. First, </w:t>
      </w:r>
      <w:r w:rsidR="00E346E4">
        <w:rPr>
          <w:lang w:eastAsia="en-CA"/>
        </w:rPr>
        <w:t>the Colombian case present</w:t>
      </w:r>
      <w:r w:rsidR="00702880">
        <w:rPr>
          <w:lang w:eastAsia="en-CA"/>
        </w:rPr>
        <w:t>s</w:t>
      </w:r>
      <w:r w:rsidR="00E346E4">
        <w:rPr>
          <w:lang w:eastAsia="en-CA"/>
        </w:rPr>
        <w:t xml:space="preserve"> several regional particularities, hence, </w:t>
      </w:r>
      <w:r w:rsidR="00702880">
        <w:rPr>
          <w:lang w:eastAsia="en-CA"/>
        </w:rPr>
        <w:t xml:space="preserve">even within the same group (especially for Guerrillas and Paramilitaries) their regional operations adapt to cultural and geographical contexts. </w:t>
      </w:r>
      <w:r>
        <w:rPr>
          <w:lang w:eastAsia="en-CA"/>
        </w:rPr>
        <w:t>S</w:t>
      </w:r>
      <w:r w:rsidR="00702880">
        <w:rPr>
          <w:lang w:eastAsia="en-CA"/>
        </w:rPr>
        <w:t xml:space="preserve">econd, multiple strategies can coexist, this means that while in one place of the country girls are being recruited for non-combat activities, girl teenagers can be recruited as a vehicle to </w:t>
      </w:r>
      <w:r>
        <w:rPr>
          <w:lang w:eastAsia="en-CA"/>
        </w:rPr>
        <w:t xml:space="preserve">involve and </w:t>
      </w:r>
      <w:r w:rsidR="00702880">
        <w:rPr>
          <w:lang w:eastAsia="en-CA"/>
        </w:rPr>
        <w:t xml:space="preserve">recruit </w:t>
      </w:r>
      <w:r w:rsidR="00840802">
        <w:rPr>
          <w:lang w:eastAsia="en-CA"/>
        </w:rPr>
        <w:t>boy teenagers</w:t>
      </w:r>
      <w:r w:rsidR="00702880">
        <w:rPr>
          <w:lang w:eastAsia="en-CA"/>
        </w:rPr>
        <w:t xml:space="preserve"> in another region. </w:t>
      </w:r>
      <w:commentRangeStart w:id="86"/>
      <w:r w:rsidR="00702880">
        <w:rPr>
          <w:lang w:eastAsia="en-CA"/>
        </w:rPr>
        <w:t xml:space="preserve">Additionally, these strategies </w:t>
      </w:r>
      <w:ins w:id="87" w:author="Microsoft Office User" w:date="2024-04-01T15:17:00Z">
        <w:r w:rsidR="007F3424">
          <w:rPr>
            <w:lang w:eastAsia="en-CA"/>
          </w:rPr>
          <w:t xml:space="preserve">adapt to the </w:t>
        </w:r>
      </w:ins>
      <w:ins w:id="88" w:author="Microsoft Office User" w:date="2024-04-01T15:18:00Z">
        <w:r w:rsidR="00B9427B">
          <w:rPr>
            <w:lang w:eastAsia="en-CA"/>
          </w:rPr>
          <w:t>time and context</w:t>
        </w:r>
      </w:ins>
      <w:ins w:id="89" w:author="Microsoft Office User" w:date="2024-04-01T15:17:00Z">
        <w:r w:rsidR="007F3424">
          <w:rPr>
            <w:lang w:eastAsia="en-CA"/>
          </w:rPr>
          <w:t xml:space="preserve"> the conflict is taking place and </w:t>
        </w:r>
      </w:ins>
      <w:r w:rsidR="00702880">
        <w:rPr>
          <w:lang w:eastAsia="en-CA"/>
        </w:rPr>
        <w:t>are the ones identified over two decades</w:t>
      </w:r>
      <w:ins w:id="90" w:author="Microsoft Office User" w:date="2024-04-01T15:20:00Z">
        <w:r w:rsidR="00B9427B">
          <w:rPr>
            <w:lang w:eastAsia="en-CA"/>
          </w:rPr>
          <w:t>.</w:t>
        </w:r>
      </w:ins>
      <w:del w:id="91" w:author="Microsoft Office User" w:date="2024-04-01T15:20:00Z">
        <w:r w:rsidR="00702880" w:rsidDel="00B9427B">
          <w:rPr>
            <w:lang w:eastAsia="en-CA"/>
          </w:rPr>
          <w:delText>,</w:delText>
        </w:r>
      </w:del>
      <w:r w:rsidR="00702880">
        <w:rPr>
          <w:lang w:eastAsia="en-CA"/>
        </w:rPr>
        <w:t xml:space="preserve"> </w:t>
      </w:r>
      <w:ins w:id="92" w:author="Microsoft Office User" w:date="2024-04-01T15:20:00Z">
        <w:r w:rsidR="00B9427B">
          <w:rPr>
            <w:lang w:eastAsia="en-CA"/>
          </w:rPr>
          <w:t>I</w:t>
        </w:r>
      </w:ins>
      <w:del w:id="93" w:author="Microsoft Office User" w:date="2024-04-01T15:20:00Z">
        <w:r w:rsidR="00702880" w:rsidDel="00B9427B">
          <w:rPr>
            <w:lang w:eastAsia="en-CA"/>
          </w:rPr>
          <w:delText>i</w:delText>
        </w:r>
      </w:del>
      <w:r w:rsidR="00702880">
        <w:rPr>
          <w:lang w:eastAsia="en-CA"/>
        </w:rPr>
        <w:t xml:space="preserve">n consequence, some are the mutation of others, for example, </w:t>
      </w:r>
      <w:r w:rsidR="00702880" w:rsidRPr="00702880">
        <w:rPr>
          <w:i/>
          <w:lang w:eastAsia="en-CA"/>
        </w:rPr>
        <w:t>recruitment family quota</w:t>
      </w:r>
      <w:ins w:id="94" w:author="Microsoft Office User" w:date="2024-04-01T15:18:00Z">
        <w:r w:rsidR="00B9427B">
          <w:rPr>
            <w:lang w:eastAsia="en-CA"/>
          </w:rPr>
          <w:t xml:space="preserve">, </w:t>
        </w:r>
      </w:ins>
      <w:ins w:id="95" w:author="Microsoft Office User" w:date="2024-04-01T15:19:00Z">
        <w:r w:rsidR="00B9427B">
          <w:rPr>
            <w:lang w:eastAsia="en-CA"/>
          </w:rPr>
          <w:t>which</w:t>
        </w:r>
      </w:ins>
      <w:ins w:id="96" w:author="Microsoft Office User" w:date="2024-04-01T15:18:00Z">
        <w:r w:rsidR="00B9427B">
          <w:rPr>
            <w:lang w:eastAsia="en-CA"/>
          </w:rPr>
          <w:t xml:space="preserve"> was </w:t>
        </w:r>
      </w:ins>
      <w:ins w:id="97" w:author="Microsoft Office User" w:date="2024-04-01T15:19:00Z">
        <w:r w:rsidR="00B9427B">
          <w:rPr>
            <w:lang w:eastAsia="en-CA"/>
          </w:rPr>
          <w:t>vastly implemented by</w:t>
        </w:r>
      </w:ins>
      <w:ins w:id="98" w:author="Microsoft Office User" w:date="2024-04-01T15:18:00Z">
        <w:r w:rsidR="00B9427B">
          <w:rPr>
            <w:lang w:eastAsia="en-CA"/>
          </w:rPr>
          <w:t xml:space="preserve"> guerrillas in the</w:t>
        </w:r>
      </w:ins>
      <w:ins w:id="99" w:author="Microsoft Office User" w:date="2024-04-01T15:19:00Z">
        <w:r w:rsidR="00B9427B">
          <w:rPr>
            <w:lang w:eastAsia="en-CA"/>
          </w:rPr>
          <w:t xml:space="preserve"> late 1900’s and beginning of the </w:t>
        </w:r>
      </w:ins>
      <w:ins w:id="100" w:author="Microsoft Office User" w:date="2024-04-01T15:20:00Z">
        <w:r w:rsidR="00B9427B">
          <w:rPr>
            <w:lang w:eastAsia="en-CA"/>
          </w:rPr>
          <w:t>00´s</w:t>
        </w:r>
      </w:ins>
      <w:ins w:id="101" w:author="Microsoft Office User" w:date="2024-04-01T15:19:00Z">
        <w:r w:rsidR="00B9427B">
          <w:rPr>
            <w:lang w:eastAsia="en-CA"/>
          </w:rPr>
          <w:t xml:space="preserve"> </w:t>
        </w:r>
      </w:ins>
      <w:del w:id="102" w:author="Microsoft Office User" w:date="2024-04-01T15:21:00Z">
        <w:r w:rsidR="00702880" w:rsidDel="00B9427B">
          <w:rPr>
            <w:lang w:eastAsia="en-CA"/>
          </w:rPr>
          <w:delText xml:space="preserve"> </w:delText>
        </w:r>
      </w:del>
      <w:r w:rsidR="00702880">
        <w:rPr>
          <w:lang w:eastAsia="en-CA"/>
        </w:rPr>
        <w:t xml:space="preserve">is not a common practice as </w:t>
      </w:r>
      <w:r w:rsidR="00702880" w:rsidRPr="00702880">
        <w:rPr>
          <w:i/>
          <w:lang w:eastAsia="en-CA"/>
        </w:rPr>
        <w:t>gifts, promises and handouts</w:t>
      </w:r>
      <w:r w:rsidR="00702880">
        <w:rPr>
          <w:lang w:eastAsia="en-CA"/>
        </w:rPr>
        <w:t xml:space="preserve"> are nowadays. </w:t>
      </w:r>
      <w:commentRangeEnd w:id="86"/>
      <w:r>
        <w:rPr>
          <w:rStyle w:val="CommentReference"/>
        </w:rPr>
        <w:commentReference w:id="86"/>
      </w:r>
      <w:ins w:id="103" w:author="Microsoft Office User" w:date="2024-04-01T15:21:00Z">
        <w:r w:rsidR="00B9427B">
          <w:rPr>
            <w:lang w:eastAsia="en-CA"/>
          </w:rPr>
          <w:t xml:space="preserve">It is important to highlight that strategies for recruitment adapt to territory, </w:t>
        </w:r>
        <w:proofErr w:type="gramStart"/>
        <w:r w:rsidR="00B9427B">
          <w:rPr>
            <w:lang w:eastAsia="en-CA"/>
          </w:rPr>
          <w:t>culture</w:t>
        </w:r>
        <w:proofErr w:type="gramEnd"/>
        <w:r w:rsidR="00B9427B">
          <w:rPr>
            <w:lang w:eastAsia="en-CA"/>
          </w:rPr>
          <w:t xml:space="preserve"> and time. </w:t>
        </w:r>
      </w:ins>
      <w:ins w:id="104" w:author="Microsoft Office User" w:date="2024-04-01T15:22:00Z">
        <w:r w:rsidR="00B9427B">
          <w:rPr>
            <w:lang w:eastAsia="en-CA"/>
          </w:rPr>
          <w:t xml:space="preserve">Hence, </w:t>
        </w:r>
      </w:ins>
      <w:ins w:id="105" w:author="Microsoft Office User" w:date="2024-04-01T15:25:00Z">
        <w:r w:rsidR="00B9427B">
          <w:rPr>
            <w:lang w:eastAsia="en-CA"/>
          </w:rPr>
          <w:t xml:space="preserve">the </w:t>
        </w:r>
      </w:ins>
      <w:ins w:id="106" w:author="Microsoft Office User" w:date="2024-04-01T15:22:00Z">
        <w:r w:rsidR="00B9427B">
          <w:rPr>
            <w:lang w:eastAsia="en-CA"/>
          </w:rPr>
          <w:t xml:space="preserve">terms in Table 1 </w:t>
        </w:r>
      </w:ins>
      <w:ins w:id="107" w:author="Microsoft Office User" w:date="2024-04-01T15:23:00Z">
        <w:r w:rsidR="00B9427B">
          <w:rPr>
            <w:lang w:eastAsia="en-CA"/>
          </w:rPr>
          <w:t xml:space="preserve">align with the transformation of the Colombian conflict </w:t>
        </w:r>
      </w:ins>
      <w:ins w:id="108" w:author="Microsoft Office User" w:date="2024-04-01T15:24:00Z">
        <w:r w:rsidR="00B9427B">
          <w:rPr>
            <w:lang w:eastAsia="en-CA"/>
          </w:rPr>
          <w:t xml:space="preserve">and the emerging </w:t>
        </w:r>
        <w:r w:rsidR="00B9427B">
          <w:rPr>
            <w:lang w:eastAsia="en-CA"/>
          </w:rPr>
          <w:lastRenderedPageBreak/>
          <w:t>communication and status-quo norms</w:t>
        </w:r>
      </w:ins>
      <w:ins w:id="109" w:author="Microsoft Office User" w:date="2024-04-01T15:25:00Z">
        <w:r w:rsidR="00B9427B">
          <w:rPr>
            <w:lang w:eastAsia="en-CA"/>
          </w:rPr>
          <w:t xml:space="preserve"> like using technology to reach or </w:t>
        </w:r>
      </w:ins>
      <w:ins w:id="110" w:author="Microsoft Office User" w:date="2024-04-01T15:26:00Z">
        <w:r w:rsidR="00B9427B">
          <w:rPr>
            <w:lang w:eastAsia="en-CA"/>
          </w:rPr>
          <w:t>attract younger generations.</w:t>
        </w:r>
      </w:ins>
    </w:p>
    <w:p w14:paraId="40B62803" w14:textId="0C838D7C" w:rsidR="00483822" w:rsidRPr="003D1397" w:rsidRDefault="573E89DE" w:rsidP="003D1397">
      <w:pPr>
        <w:spacing w:before="240" w:after="240" w:line="360" w:lineRule="auto"/>
        <w:jc w:val="both"/>
        <w:rPr>
          <w:lang w:eastAsia="en-CA"/>
        </w:rPr>
      </w:pPr>
      <w:r w:rsidRPr="003D1397">
        <w:rPr>
          <w:lang w:eastAsia="en-CA"/>
        </w:rPr>
        <w:t xml:space="preserve"> Table 1. Total of documents mentioning </w:t>
      </w:r>
      <w:r w:rsidR="003C33CB">
        <w:rPr>
          <w:lang w:eastAsia="en-CA"/>
        </w:rPr>
        <w:t>recruitment strategies</w:t>
      </w:r>
      <w:r w:rsidRPr="003D1397">
        <w:rPr>
          <w:lang w:eastAsia="en-CA"/>
        </w:rPr>
        <w:t xml:space="preserve"> and use of children</w:t>
      </w:r>
      <w:r w:rsidR="003C33CB">
        <w:rPr>
          <w:lang w:eastAsia="en-CA"/>
        </w:rPr>
        <w:t xml:space="preserve"> </w:t>
      </w:r>
      <w:r w:rsidR="00D26067">
        <w:rPr>
          <w:lang w:eastAsia="en-CA"/>
        </w:rPr>
        <w:t>[Own Elaboration].</w:t>
      </w:r>
    </w:p>
    <w:p w14:paraId="70B819AD" w14:textId="75373687" w:rsidR="00163F48" w:rsidRPr="003D1397" w:rsidRDefault="00E346E4" w:rsidP="003D1397">
      <w:pPr>
        <w:spacing w:before="240" w:after="240" w:line="360" w:lineRule="auto"/>
        <w:jc w:val="center"/>
        <w:rPr>
          <w:lang w:eastAsia="en-CA"/>
        </w:rPr>
      </w:pPr>
      <w:r>
        <w:rPr>
          <w:noProof/>
        </w:rPr>
        <w:drawing>
          <wp:inline distT="0" distB="0" distL="0" distR="0" wp14:anchorId="39A66E9D" wp14:editId="2790C2CB">
            <wp:extent cx="5270500" cy="6508728"/>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4-01-16 at 5.21.18 PM.png"/>
                    <pic:cNvPicPr/>
                  </pic:nvPicPr>
                  <pic:blipFill>
                    <a:blip r:embed="rId21">
                      <a:extLst>
                        <a:ext uri="{28A0092B-C50C-407E-A947-70E740481C1C}">
                          <a14:useLocalDpi xmlns:a14="http://schemas.microsoft.com/office/drawing/2010/main" val="0"/>
                        </a:ext>
                      </a:extLst>
                    </a:blip>
                    <a:stretch>
                      <a:fillRect/>
                    </a:stretch>
                  </pic:blipFill>
                  <pic:spPr>
                    <a:xfrm>
                      <a:off x="0" y="0"/>
                      <a:ext cx="5288419" cy="6530857"/>
                    </a:xfrm>
                    <a:prstGeom prst="rect">
                      <a:avLst/>
                    </a:prstGeom>
                  </pic:spPr>
                </pic:pic>
              </a:graphicData>
            </a:graphic>
          </wp:inline>
        </w:drawing>
      </w:r>
    </w:p>
    <w:p w14:paraId="6DC2B463" w14:textId="43AA84B1" w:rsidR="00483822" w:rsidRPr="003D1397" w:rsidRDefault="573E89DE" w:rsidP="003D1397">
      <w:pPr>
        <w:spacing w:before="240" w:after="240" w:line="360" w:lineRule="auto"/>
        <w:jc w:val="both"/>
        <w:rPr>
          <w:lang w:eastAsia="en-CA"/>
        </w:rPr>
      </w:pPr>
      <w:r w:rsidRPr="003D1397">
        <w:rPr>
          <w:lang w:eastAsia="en-CA"/>
        </w:rPr>
        <w:lastRenderedPageBreak/>
        <w:t>The strategies mentioned in Table 1 correspond to the ones employed by all group categories and across the four delimited periods. Networks were model</w:t>
      </w:r>
      <w:r w:rsidR="00186027">
        <w:rPr>
          <w:lang w:eastAsia="en-CA"/>
        </w:rPr>
        <w:t>l</w:t>
      </w:r>
      <w:r w:rsidRPr="003D1397">
        <w:rPr>
          <w:lang w:eastAsia="en-CA"/>
        </w:rPr>
        <w:t xml:space="preserve">ed to examine influential </w:t>
      </w:r>
      <w:commentRangeStart w:id="111"/>
      <w:commentRangeStart w:id="112"/>
      <w:r w:rsidRPr="003D1397">
        <w:rPr>
          <w:lang w:eastAsia="en-CA"/>
        </w:rPr>
        <w:t>nodes</w:t>
      </w:r>
      <w:commentRangeEnd w:id="111"/>
      <w:r w:rsidR="00AB5322">
        <w:rPr>
          <w:rStyle w:val="CommentReference"/>
        </w:rPr>
        <w:commentReference w:id="111"/>
      </w:r>
      <w:commentRangeEnd w:id="112"/>
      <w:r w:rsidR="00D657F6">
        <w:rPr>
          <w:rStyle w:val="CommentReference"/>
        </w:rPr>
        <w:commentReference w:id="112"/>
      </w:r>
      <w:ins w:id="113" w:author="Yadira Lizama Mue" w:date="2024-04-03T22:40:00Z" w16du:dateUtc="2024-04-04T02:40:00Z">
        <w:r w:rsidR="00D657F6">
          <w:rPr>
            <w:lang w:eastAsia="en-CA"/>
          </w:rPr>
          <w:t xml:space="preserve"> </w:t>
        </w:r>
      </w:ins>
      <w:ins w:id="114" w:author="Yadira Lizama Mue" w:date="2024-04-03T22:42:00Z" w16du:dateUtc="2024-04-04T02:42:00Z">
        <w:r w:rsidR="00D657F6">
          <w:rPr>
            <w:lang w:eastAsia="en-CA"/>
          </w:rPr>
          <w:t xml:space="preserve">or entities </w:t>
        </w:r>
      </w:ins>
      <w:ins w:id="115" w:author="Yadira Lizama Mue" w:date="2024-04-03T22:40:00Z" w16du:dateUtc="2024-04-04T02:40:00Z">
        <w:r w:rsidR="00D657F6">
          <w:rPr>
            <w:lang w:eastAsia="en-CA"/>
          </w:rPr>
          <w:t>(Departments, Actors, and Strategies)</w:t>
        </w:r>
      </w:ins>
      <w:r w:rsidRPr="003D1397">
        <w:rPr>
          <w:lang w:eastAsia="en-CA"/>
        </w:rPr>
        <w:t xml:space="preserve"> and </w:t>
      </w:r>
      <w:ins w:id="116" w:author="Yadira Lizama Mue" w:date="2024-04-03T22:40:00Z" w16du:dateUtc="2024-04-04T02:40:00Z">
        <w:r w:rsidR="00D657F6">
          <w:rPr>
            <w:lang w:eastAsia="en-CA"/>
          </w:rPr>
          <w:t>the</w:t>
        </w:r>
      </w:ins>
      <w:ins w:id="117" w:author="Yadira Lizama Mue" w:date="2024-04-03T22:41:00Z" w16du:dateUtc="2024-04-04T02:41:00Z">
        <w:r w:rsidR="00D657F6">
          <w:rPr>
            <w:lang w:eastAsia="en-CA"/>
          </w:rPr>
          <w:t xml:space="preserve"> links </w:t>
        </w:r>
      </w:ins>
      <w:ins w:id="118" w:author="Yadira Lizama Mue" w:date="2024-04-03T22:42:00Z" w16du:dateUtc="2024-04-04T02:42:00Z">
        <w:r w:rsidR="00D657F6">
          <w:rPr>
            <w:lang w:eastAsia="en-CA"/>
          </w:rPr>
          <w:t xml:space="preserve">between </w:t>
        </w:r>
      </w:ins>
      <w:ins w:id="119" w:author="Yadira Lizama Mue" w:date="2024-04-03T22:41:00Z" w16du:dateUtc="2024-04-04T02:41:00Z">
        <w:r w:rsidR="00D657F6">
          <w:rPr>
            <w:lang w:eastAsia="en-CA"/>
          </w:rPr>
          <w:t>them</w:t>
        </w:r>
      </w:ins>
      <w:ins w:id="120" w:author="Yadira Lizama Mue" w:date="2024-04-07T12:55:00Z" w16du:dateUtc="2024-04-07T16:55:00Z">
        <w:r w:rsidR="00B03B32">
          <w:rPr>
            <w:lang w:eastAsia="en-CA"/>
          </w:rPr>
          <w:t xml:space="preserve"> following the </w:t>
        </w:r>
      </w:ins>
      <w:ins w:id="121" w:author="Yadira Lizama Mue" w:date="2024-04-07T12:56:00Z" w16du:dateUtc="2024-04-07T16:56:00Z">
        <w:r w:rsidR="00B03B32">
          <w:rPr>
            <w:lang w:eastAsia="en-CA"/>
          </w:rPr>
          <w:t xml:space="preserve">methodology </w:t>
        </w:r>
      </w:ins>
      <w:ins w:id="122" w:author="Yadira Lizama Mue" w:date="2024-04-08T08:47:00Z" w16du:dateUtc="2024-04-08T12:47:00Z">
        <w:r w:rsidR="007E151A">
          <w:rPr>
            <w:lang w:eastAsia="en-CA"/>
          </w:rPr>
          <w:t xml:space="preserve">explained in the </w:t>
        </w:r>
      </w:ins>
      <w:ins w:id="123" w:author="Yadira Lizama Mue" w:date="2024-04-07T12:55:00Z" w16du:dateUtc="2024-04-07T16:55:00Z">
        <w:r w:rsidR="00B03B32">
          <w:rPr>
            <w:lang w:eastAsia="en-CA"/>
          </w:rPr>
          <w:t>section a</w:t>
        </w:r>
      </w:ins>
      <w:ins w:id="124" w:author="Yadira Lizama Mue" w:date="2024-04-07T12:56:00Z" w16du:dateUtc="2024-04-07T16:56:00Z">
        <w:r w:rsidR="00B03B32">
          <w:rPr>
            <w:lang w:eastAsia="en-CA"/>
          </w:rPr>
          <w:t>bove</w:t>
        </w:r>
      </w:ins>
      <w:ins w:id="125" w:author="Yadira Lizama Mue" w:date="2024-04-03T22:41:00Z" w16du:dateUtc="2024-04-04T02:41:00Z">
        <w:r w:rsidR="00D657F6">
          <w:rPr>
            <w:lang w:eastAsia="en-CA"/>
          </w:rPr>
          <w:t xml:space="preserve">. </w:t>
        </w:r>
      </w:ins>
      <w:del w:id="126" w:author="Yadira Lizama Mue" w:date="2024-04-03T22:40:00Z" w16du:dateUtc="2024-04-04T02:40:00Z">
        <w:r w:rsidRPr="003D1397" w:rsidDel="00D657F6">
          <w:rPr>
            <w:lang w:eastAsia="en-CA"/>
          </w:rPr>
          <w:delText>relationships between Departments, Actors, and Strategies</w:delText>
        </w:r>
      </w:del>
      <w:del w:id="127" w:author="Yadira Lizama Mue" w:date="2024-04-03T22:42:00Z" w16du:dateUtc="2024-04-04T02:42:00Z">
        <w:r w:rsidRPr="003D1397" w:rsidDel="00D657F6">
          <w:rPr>
            <w:lang w:eastAsia="en-CA"/>
          </w:rPr>
          <w:delText xml:space="preserve">. </w:delText>
        </w:r>
      </w:del>
      <w:del w:id="128" w:author="Yadira Lizama Mue" w:date="2024-04-03T22:43:00Z" w16du:dateUtc="2024-04-04T02:43:00Z">
        <w:r w:rsidRPr="003D1397" w:rsidDel="00D657F6">
          <w:rPr>
            <w:lang w:eastAsia="en-CA"/>
          </w:rPr>
          <w:delText xml:space="preserve">Nodes were linked if they co-occurred in reports. </w:delText>
        </w:r>
      </w:del>
      <w:ins w:id="129" w:author="Yadira Lizama Mue" w:date="2024-04-03T22:43:00Z" w16du:dateUtc="2024-04-04T02:43:00Z">
        <w:r w:rsidR="00D657F6">
          <w:rPr>
            <w:lang w:eastAsia="en-CA"/>
          </w:rPr>
          <w:t xml:space="preserve"> A connection between two nodes is established in the network if the two entities </w:t>
        </w:r>
      </w:ins>
      <w:ins w:id="130" w:author="Yadira Lizama Mue" w:date="2024-04-03T22:44:00Z" w16du:dateUtc="2024-04-04T02:44:00Z">
        <w:r w:rsidR="00D657F6">
          <w:rPr>
            <w:lang w:eastAsia="en-CA"/>
          </w:rPr>
          <w:t>coexist in the same document</w:t>
        </w:r>
      </w:ins>
      <w:ins w:id="131" w:author="Yadira Lizama Mue" w:date="2024-04-03T22:46:00Z" w16du:dateUtc="2024-04-04T02:46:00Z">
        <w:r w:rsidR="00DC04CE">
          <w:rPr>
            <w:lang w:eastAsia="en-CA"/>
          </w:rPr>
          <w:t>.</w:t>
        </w:r>
      </w:ins>
      <w:r w:rsidR="006A7D20">
        <w:rPr>
          <w:lang w:eastAsia="en-CA"/>
        </w:rPr>
        <w:t xml:space="preserve"> </w:t>
      </w:r>
      <w:r w:rsidR="00702880">
        <w:rPr>
          <w:lang w:eastAsia="en-CA"/>
        </w:rPr>
        <w:t xml:space="preserve">Four networks resulted from this analysis that correspond to the periods </w:t>
      </w:r>
      <w:r w:rsidR="00D657F6">
        <w:rPr>
          <w:lang w:eastAsia="en-CA"/>
        </w:rPr>
        <w:t>delimited</w:t>
      </w:r>
      <w:r w:rsidR="00EF0AF5">
        <w:rPr>
          <w:lang w:eastAsia="en-CA"/>
        </w:rPr>
        <w:t xml:space="preserve"> in</w:t>
      </w:r>
      <w:r w:rsidR="00702880">
        <w:rPr>
          <w:lang w:eastAsia="en-CA"/>
        </w:rPr>
        <w:t xml:space="preserve"> the chapter. </w:t>
      </w:r>
      <w:r w:rsidR="00AB5322">
        <w:rPr>
          <w:lang w:eastAsia="en-CA"/>
        </w:rPr>
        <w:t>Examination</w:t>
      </w:r>
      <w:r w:rsidR="00AB5322" w:rsidRPr="003D1397">
        <w:rPr>
          <w:lang w:eastAsia="en-CA"/>
        </w:rPr>
        <w:t xml:space="preserve"> </w:t>
      </w:r>
      <w:r w:rsidRPr="003D1397">
        <w:rPr>
          <w:lang w:eastAsia="en-CA"/>
        </w:rPr>
        <w:t xml:space="preserve">of the Colombian conflict and post-conflict confirmed the </w:t>
      </w:r>
      <w:r w:rsidR="008A4DFD">
        <w:rPr>
          <w:lang w:eastAsia="en-CA"/>
        </w:rPr>
        <w:t>transformation</w:t>
      </w:r>
      <w:r w:rsidR="008A4DFD" w:rsidRPr="003D1397">
        <w:rPr>
          <w:lang w:eastAsia="en-CA"/>
        </w:rPr>
        <w:t xml:space="preserve"> </w:t>
      </w:r>
      <w:r w:rsidRPr="003D1397">
        <w:rPr>
          <w:lang w:eastAsia="en-CA"/>
        </w:rPr>
        <w:t xml:space="preserve">and complexity of the phenomenon. Node types </w:t>
      </w:r>
      <w:del w:id="132" w:author="Yadira Lizama Mue" w:date="2024-04-08T08:48:00Z" w16du:dateUtc="2024-04-08T12:48:00Z">
        <w:r w:rsidRPr="003D1397" w:rsidDel="003F40F9">
          <w:rPr>
            <w:lang w:eastAsia="en-CA"/>
          </w:rPr>
          <w:delText xml:space="preserve">were </w:delText>
        </w:r>
      </w:del>
      <w:ins w:id="133" w:author="Yadira Lizama Mue" w:date="2024-04-08T08:48:00Z" w16du:dateUtc="2024-04-08T12:48:00Z">
        <w:r w:rsidR="003F40F9">
          <w:rPr>
            <w:lang w:eastAsia="en-CA"/>
          </w:rPr>
          <w:t>are represented</w:t>
        </w:r>
        <w:r w:rsidR="003F40F9" w:rsidRPr="003D1397">
          <w:rPr>
            <w:lang w:eastAsia="en-CA"/>
          </w:rPr>
          <w:t xml:space="preserve"> </w:t>
        </w:r>
      </w:ins>
      <w:r w:rsidR="00EF0AF5">
        <w:rPr>
          <w:lang w:eastAsia="en-CA"/>
        </w:rPr>
        <w:t>color-coded</w:t>
      </w:r>
      <w:r w:rsidRPr="003D1397">
        <w:rPr>
          <w:lang w:eastAsia="en-CA"/>
        </w:rPr>
        <w:t xml:space="preserve">: Departments (purple), Strategies (orange), and Actors (green). Node size indicates influence, with larger nodes having </w:t>
      </w:r>
      <w:r w:rsidR="00EF0AF5">
        <w:rPr>
          <w:lang w:eastAsia="en-CA"/>
        </w:rPr>
        <w:t xml:space="preserve">a </w:t>
      </w:r>
      <w:r w:rsidRPr="003D1397">
        <w:rPr>
          <w:lang w:eastAsia="en-CA"/>
        </w:rPr>
        <w:t xml:space="preserve">greater impact. Considering </w:t>
      </w:r>
      <w:r w:rsidR="00AB5322">
        <w:rPr>
          <w:lang w:eastAsia="en-CA"/>
        </w:rPr>
        <w:t xml:space="preserve">that </w:t>
      </w:r>
      <w:r w:rsidRPr="003D1397">
        <w:rPr>
          <w:lang w:eastAsia="en-CA"/>
        </w:rPr>
        <w:t xml:space="preserve">the early years of </w:t>
      </w:r>
      <w:r w:rsidR="00E346E4">
        <w:rPr>
          <w:lang w:eastAsia="en-CA"/>
        </w:rPr>
        <w:t>SAT</w:t>
      </w:r>
      <w:r w:rsidRPr="003D1397">
        <w:rPr>
          <w:lang w:eastAsia="en-CA"/>
        </w:rPr>
        <w:t xml:space="preserve"> </w:t>
      </w:r>
      <w:r w:rsidR="00E346E4">
        <w:rPr>
          <w:lang w:eastAsia="en-CA"/>
        </w:rPr>
        <w:t>operations had</w:t>
      </w:r>
      <w:r w:rsidR="00702880">
        <w:rPr>
          <w:lang w:eastAsia="en-CA"/>
        </w:rPr>
        <w:t xml:space="preserve"> </w:t>
      </w:r>
      <w:r w:rsidR="00D657F6">
        <w:rPr>
          <w:lang w:eastAsia="en-CA"/>
        </w:rPr>
        <w:t xml:space="preserve">a </w:t>
      </w:r>
      <w:r w:rsidR="00E346E4">
        <w:rPr>
          <w:lang w:eastAsia="en-CA"/>
        </w:rPr>
        <w:t>limited presence across the country, as well as a more limited mandate</w:t>
      </w:r>
      <w:r w:rsidRPr="003D1397">
        <w:rPr>
          <w:lang w:eastAsia="en-CA"/>
        </w:rPr>
        <w:t xml:space="preserve">, focus is placed on period-specific strategies rather than reported cases, actors, or locations. Paramilitaries were prominent prior to demobilization </w:t>
      </w:r>
      <w:commentRangeStart w:id="134"/>
      <w:commentRangeStart w:id="135"/>
      <w:r w:rsidRPr="003D1397">
        <w:rPr>
          <w:lang w:eastAsia="en-CA"/>
        </w:rPr>
        <w:t>under Justice &amp; Peace</w:t>
      </w:r>
      <w:commentRangeEnd w:id="134"/>
      <w:r w:rsidR="00AB5322">
        <w:rPr>
          <w:rStyle w:val="CommentReference"/>
        </w:rPr>
        <w:commentReference w:id="134"/>
      </w:r>
      <w:commentRangeEnd w:id="135"/>
      <w:r w:rsidR="00CB4A12">
        <w:rPr>
          <w:rStyle w:val="CommentReference"/>
        </w:rPr>
        <w:commentReference w:id="135"/>
      </w:r>
      <w:ins w:id="136" w:author="Microsoft Office User" w:date="2024-04-01T14:54:00Z">
        <w:r w:rsidR="00CB4A12">
          <w:rPr>
            <w:lang w:eastAsia="en-CA"/>
          </w:rPr>
          <w:t xml:space="preserve"> </w:t>
        </w:r>
      </w:ins>
      <w:ins w:id="137" w:author="Microsoft Office User" w:date="2024-04-01T14:55:00Z">
        <w:r w:rsidR="00CB4A12">
          <w:rPr>
            <w:lang w:eastAsia="en-CA"/>
          </w:rPr>
          <w:t>(2005</w:t>
        </w:r>
      </w:ins>
      <w:ins w:id="138" w:author="Microsoft Office User" w:date="2024-04-01T14:54:00Z">
        <w:r w:rsidR="00CB4A12">
          <w:rPr>
            <w:lang w:eastAsia="en-CA"/>
          </w:rPr>
          <w:t>)</w:t>
        </w:r>
      </w:ins>
      <w:r w:rsidRPr="003D1397">
        <w:rPr>
          <w:lang w:eastAsia="en-CA"/>
        </w:rPr>
        <w:t>, exhibiting diverse strategies (6 out of 12).</w:t>
      </w:r>
    </w:p>
    <w:p w14:paraId="06B402B4" w14:textId="3D3B31D4" w:rsidR="573E89DE" w:rsidRPr="003D1397" w:rsidRDefault="007E151A" w:rsidP="003D1397">
      <w:pPr>
        <w:spacing w:line="360" w:lineRule="auto"/>
        <w:jc w:val="center"/>
      </w:pPr>
      <w:r>
        <w:rPr>
          <w:b/>
          <w:bCs/>
          <w:noProof/>
        </w:rPr>
        <w:drawing>
          <wp:inline distT="0" distB="0" distL="0" distR="0" wp14:anchorId="22F376DF" wp14:editId="3F847CAF">
            <wp:extent cx="5943600" cy="2708910"/>
            <wp:effectExtent l="0" t="0" r="0" b="0"/>
            <wp:docPr id="614034457"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4457" name="Graphic 614034457"/>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943600" cy="2708910"/>
                    </a:xfrm>
                    <a:prstGeom prst="rect">
                      <a:avLst/>
                    </a:prstGeom>
                  </pic:spPr>
                </pic:pic>
              </a:graphicData>
            </a:graphic>
          </wp:inline>
        </w:drawing>
      </w:r>
      <w:r w:rsidR="573E89DE" w:rsidRPr="003D1397">
        <w:rPr>
          <w:b/>
          <w:bCs/>
        </w:rPr>
        <w:t xml:space="preserve"> </w:t>
      </w:r>
    </w:p>
    <w:p w14:paraId="7421C7EB" w14:textId="5F314DB7" w:rsidR="573E89DE" w:rsidRPr="003D1397" w:rsidRDefault="573E89DE" w:rsidP="003D1397">
      <w:pPr>
        <w:spacing w:after="200" w:line="360" w:lineRule="auto"/>
        <w:jc w:val="center"/>
      </w:pPr>
      <w:commentRangeStart w:id="139"/>
      <w:r w:rsidRPr="003D1397">
        <w:t xml:space="preserve">Figure 7 Network of Actors, Departments, and Strategies of Recruitment and </w:t>
      </w:r>
      <w:r w:rsidR="008A4DFD">
        <w:t>Us</w:t>
      </w:r>
      <w:r w:rsidR="008A4DFD" w:rsidRPr="003D1397">
        <w:t xml:space="preserve">e </w:t>
      </w:r>
      <w:r w:rsidRPr="003D1397">
        <w:t xml:space="preserve">(Justice &amp; </w:t>
      </w:r>
      <w:commentRangeEnd w:id="139"/>
      <w:r w:rsidR="00AB5322">
        <w:rPr>
          <w:rStyle w:val="CommentReference"/>
        </w:rPr>
        <w:commentReference w:id="139"/>
      </w:r>
      <w:r w:rsidRPr="003D1397">
        <w:t>Peace 2001 - 2005)</w:t>
      </w:r>
      <w:r w:rsidR="00D26067">
        <w:t xml:space="preserve"> [Own Elaboration]</w:t>
      </w:r>
    </w:p>
    <w:p w14:paraId="4D3066F5" w14:textId="4401B8A7" w:rsidR="00483822" w:rsidRPr="003D1397" w:rsidRDefault="573E89DE" w:rsidP="003D1397">
      <w:pPr>
        <w:spacing w:before="240" w:after="240" w:line="360" w:lineRule="auto"/>
        <w:jc w:val="both"/>
        <w:rPr>
          <w:lang w:eastAsia="en-CA"/>
        </w:rPr>
      </w:pPr>
      <w:r w:rsidRPr="003D1397">
        <w:rPr>
          <w:lang w:eastAsia="en-CA"/>
        </w:rPr>
        <w:t xml:space="preserve">In the period after Justice &amp; Peace and before negotiations with FARC, warning documents revealed increased group and strategy diversity, including gender-based violence targeting girls, drug consumption induction, and discreet recruitment through recreational activities and </w:t>
      </w:r>
      <w:r w:rsidRPr="003D1397">
        <w:rPr>
          <w:lang w:eastAsia="en-CA"/>
        </w:rPr>
        <w:lastRenderedPageBreak/>
        <w:t xml:space="preserve">persuasion. Some conflict zones, primarily peripheral rural areas (e.g., Amazon and Pacific regions), were highlighted. Guerrillas played a significant role in recruitment strategies but were not the sole actors, </w:t>
      </w:r>
      <w:r w:rsidR="00AB5322">
        <w:rPr>
          <w:lang w:eastAsia="en-CA"/>
        </w:rPr>
        <w:t>insofar as</w:t>
      </w:r>
      <w:r w:rsidR="00AB5322" w:rsidRPr="003D1397">
        <w:rPr>
          <w:lang w:eastAsia="en-CA"/>
        </w:rPr>
        <w:t xml:space="preserve"> </w:t>
      </w:r>
      <w:r w:rsidRPr="003D1397">
        <w:rPr>
          <w:lang w:eastAsia="en-CA"/>
        </w:rPr>
        <w:t>Paramilitaries, Strongholds, and Localized armed groups engaged in recruitment and use as well (Figure 8).</w:t>
      </w:r>
    </w:p>
    <w:p w14:paraId="7887ADA0" w14:textId="4B106B83" w:rsidR="573E89DE" w:rsidRPr="003D1397" w:rsidRDefault="004F1A4E" w:rsidP="003D1397">
      <w:pPr>
        <w:spacing w:line="360" w:lineRule="auto"/>
        <w:jc w:val="center"/>
      </w:pPr>
      <w:r>
        <w:rPr>
          <w:noProof/>
        </w:rPr>
        <w:drawing>
          <wp:inline distT="0" distB="0" distL="0" distR="0" wp14:anchorId="4FF96DAF" wp14:editId="3A819A56">
            <wp:extent cx="5943600" cy="4490720"/>
            <wp:effectExtent l="0" t="0" r="0" b="5080"/>
            <wp:docPr id="164891910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19109" name="Graphic 1648919109"/>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4490720"/>
                    </a:xfrm>
                    <a:prstGeom prst="rect">
                      <a:avLst/>
                    </a:prstGeom>
                  </pic:spPr>
                </pic:pic>
              </a:graphicData>
            </a:graphic>
          </wp:inline>
        </w:drawing>
      </w:r>
    </w:p>
    <w:p w14:paraId="4F00A135" w14:textId="246402DC" w:rsidR="573E89DE" w:rsidRPr="003D1397" w:rsidRDefault="573E89DE" w:rsidP="003D1397">
      <w:pPr>
        <w:spacing w:line="360" w:lineRule="auto"/>
        <w:jc w:val="center"/>
      </w:pPr>
      <w:r w:rsidRPr="003D1397">
        <w:t xml:space="preserve">Figure 8 Network of Actors, Departments, and Strategies of Recruitment and </w:t>
      </w:r>
      <w:r w:rsidR="008A4DFD">
        <w:t>U</w:t>
      </w:r>
      <w:r w:rsidRPr="003D1397">
        <w:t>se (Conflict 2006 - 2011)</w:t>
      </w:r>
      <w:r w:rsidR="00D26067">
        <w:t xml:space="preserve"> [Own Elaboration]</w:t>
      </w:r>
    </w:p>
    <w:p w14:paraId="52E81596" w14:textId="02B4BDF9" w:rsidR="573E89DE" w:rsidRPr="003D1397" w:rsidRDefault="573E89DE" w:rsidP="003D1397">
      <w:pPr>
        <w:spacing w:line="360" w:lineRule="auto"/>
        <w:jc w:val="both"/>
      </w:pPr>
      <w:r w:rsidRPr="003D1397">
        <w:br/>
      </w:r>
    </w:p>
    <w:p w14:paraId="659D3075" w14:textId="186CC969" w:rsidR="573E89DE" w:rsidRPr="003D1397" w:rsidRDefault="005A65AD" w:rsidP="003D1397">
      <w:pPr>
        <w:spacing w:line="360" w:lineRule="auto"/>
        <w:jc w:val="center"/>
      </w:pPr>
      <w:r>
        <w:rPr>
          <w:noProof/>
        </w:rPr>
        <w:lastRenderedPageBreak/>
        <w:drawing>
          <wp:inline distT="0" distB="0" distL="0" distR="0" wp14:anchorId="2077791E" wp14:editId="0AD8F7A6">
            <wp:extent cx="5943600" cy="5363210"/>
            <wp:effectExtent l="0" t="0" r="0" b="8890"/>
            <wp:docPr id="1717542225"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2225" name="Graphic 1717542225"/>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5363210"/>
                    </a:xfrm>
                    <a:prstGeom prst="rect">
                      <a:avLst/>
                    </a:prstGeom>
                  </pic:spPr>
                </pic:pic>
              </a:graphicData>
            </a:graphic>
          </wp:inline>
        </w:drawing>
      </w:r>
    </w:p>
    <w:p w14:paraId="5699E305" w14:textId="50251FCF" w:rsidR="573E89DE" w:rsidRPr="003D1397" w:rsidRDefault="573E89DE" w:rsidP="003D1397">
      <w:pPr>
        <w:spacing w:after="200" w:line="360" w:lineRule="auto"/>
        <w:jc w:val="center"/>
      </w:pPr>
      <w:r w:rsidRPr="003D1397">
        <w:t xml:space="preserve">Figure 9 Network of Actors, Departments, and Strategies of Recruitment and </w:t>
      </w:r>
      <w:r w:rsidR="008A4DFD">
        <w:t>U</w:t>
      </w:r>
      <w:r w:rsidRPr="003D1397">
        <w:t>se (Peace Negotiations 2012 - 2016)</w:t>
      </w:r>
      <w:r w:rsidR="00D26067">
        <w:t xml:space="preserve"> [Own Elaboration]</w:t>
      </w:r>
    </w:p>
    <w:p w14:paraId="4763FED3" w14:textId="0BEC2707" w:rsidR="00483822" w:rsidRPr="003D1397" w:rsidRDefault="573E89DE" w:rsidP="003D1397">
      <w:pPr>
        <w:spacing w:before="240" w:after="240" w:line="360" w:lineRule="auto"/>
        <w:jc w:val="both"/>
        <w:rPr>
          <w:lang w:eastAsia="en-CA"/>
        </w:rPr>
      </w:pPr>
      <w:r w:rsidRPr="003D1397">
        <w:rPr>
          <w:lang w:eastAsia="en-CA"/>
        </w:rPr>
        <w:t xml:space="preserve">The network analysis (Figures 7 to 10) demonstrates the persistent nature of recruitment and child use across periods, territories, and group categories. Complexity increased with new strategies, new actors, and </w:t>
      </w:r>
      <w:r w:rsidR="00AB5322">
        <w:rPr>
          <w:lang w:eastAsia="en-CA"/>
        </w:rPr>
        <w:t xml:space="preserve">newly </w:t>
      </w:r>
      <w:r w:rsidRPr="003D1397">
        <w:rPr>
          <w:lang w:eastAsia="en-CA"/>
        </w:rPr>
        <w:t xml:space="preserve">affected departments. The 2012-2016 period introduced strategies </w:t>
      </w:r>
      <w:r w:rsidR="00AB5322">
        <w:rPr>
          <w:lang w:eastAsia="en-CA"/>
        </w:rPr>
        <w:t>such as</w:t>
      </w:r>
      <w:r w:rsidR="00AB5322" w:rsidRPr="003D1397">
        <w:rPr>
          <w:lang w:eastAsia="en-CA"/>
        </w:rPr>
        <w:t xml:space="preserve"> </w:t>
      </w:r>
      <w:r w:rsidRPr="003D1397">
        <w:rPr>
          <w:lang w:eastAsia="en-CA"/>
        </w:rPr>
        <w:t>access to educational centers by means of violence, pressure, or attempt</w:t>
      </w:r>
      <w:r w:rsidR="00D921C5">
        <w:rPr>
          <w:lang w:eastAsia="en-CA"/>
        </w:rPr>
        <w:t>s</w:t>
      </w:r>
      <w:r w:rsidRPr="003D1397">
        <w:rPr>
          <w:lang w:eastAsia="en-CA"/>
        </w:rPr>
        <w:t xml:space="preserve"> to indoctrination (Figure 9). Stronghold groups gained significance, driven by economic interests </w:t>
      </w:r>
      <w:r w:rsidR="00D921C5">
        <w:rPr>
          <w:lang w:eastAsia="en-CA"/>
        </w:rPr>
        <w:t>in</w:t>
      </w:r>
      <w:r w:rsidRPr="003D1397">
        <w:rPr>
          <w:lang w:eastAsia="en-CA"/>
        </w:rPr>
        <w:t xml:space="preserve"> illegal goods trafficking while maintaining child use to fulfill their goals. The avoidance </w:t>
      </w:r>
      <w:r w:rsidR="00AB5322">
        <w:rPr>
          <w:lang w:eastAsia="en-CA"/>
        </w:rPr>
        <w:t xml:space="preserve">by Stronghold groups </w:t>
      </w:r>
      <w:r w:rsidRPr="003D1397">
        <w:rPr>
          <w:lang w:eastAsia="en-CA"/>
        </w:rPr>
        <w:t xml:space="preserve">of confrontation with legal forces may explain their presence in more departments and intermediate cities and capitals. Activity intensified in departments such as Risaralda, Santander, and Bogota </w:t>
      </w:r>
      <w:r w:rsidRPr="003D1397">
        <w:rPr>
          <w:lang w:eastAsia="en-CA"/>
        </w:rPr>
        <w:lastRenderedPageBreak/>
        <w:t>(Figure 10), indicating an urbanization of the armed group dynamics and a shift toward use-related strategies (i.e., offering money and protection) rather than recruitment (i.e., recruitment as family quota). </w:t>
      </w:r>
    </w:p>
    <w:p w14:paraId="4142DFB8" w14:textId="3C34ACC5" w:rsidR="573E89DE" w:rsidRPr="003D1397" w:rsidRDefault="00B24158" w:rsidP="003D1397">
      <w:pPr>
        <w:spacing w:line="360" w:lineRule="auto"/>
        <w:jc w:val="both"/>
      </w:pPr>
      <w:r>
        <w:rPr>
          <w:noProof/>
        </w:rPr>
        <w:drawing>
          <wp:inline distT="0" distB="0" distL="0" distR="0" wp14:anchorId="4BD4DD0E" wp14:editId="1C05A918">
            <wp:extent cx="5943600" cy="4558030"/>
            <wp:effectExtent l="0" t="0" r="0" b="0"/>
            <wp:docPr id="49750642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6422" name="Graphic 49750642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4558030"/>
                    </a:xfrm>
                    <a:prstGeom prst="rect">
                      <a:avLst/>
                    </a:prstGeom>
                  </pic:spPr>
                </pic:pic>
              </a:graphicData>
            </a:graphic>
          </wp:inline>
        </w:drawing>
      </w:r>
    </w:p>
    <w:p w14:paraId="4F0A7768" w14:textId="207684F1" w:rsidR="573E89DE" w:rsidRPr="003D1397" w:rsidRDefault="573E89DE" w:rsidP="003D1397">
      <w:pPr>
        <w:spacing w:after="200" w:line="360" w:lineRule="auto"/>
        <w:jc w:val="center"/>
      </w:pPr>
      <w:r w:rsidRPr="003D1397">
        <w:t xml:space="preserve">Figure 10 Network of Actors, Departments, and Strategies of Recruitment and </w:t>
      </w:r>
      <w:r w:rsidR="008A4DFD">
        <w:t>U</w:t>
      </w:r>
      <w:r w:rsidRPr="003D1397">
        <w:t>se (post-Agreement 2017 - 2022)</w:t>
      </w:r>
      <w:r w:rsidR="00D26067">
        <w:t xml:space="preserve"> [Own Elaboration]</w:t>
      </w:r>
    </w:p>
    <w:p w14:paraId="20E41A8C" w14:textId="7AA25862" w:rsidR="00483822" w:rsidRPr="003D1397" w:rsidRDefault="573E89DE" w:rsidP="003D1397">
      <w:pPr>
        <w:spacing w:before="240" w:after="240" w:line="360" w:lineRule="auto"/>
        <w:jc w:val="both"/>
        <w:rPr>
          <w:lang w:eastAsia="en-CA"/>
        </w:rPr>
      </w:pPr>
      <w:r w:rsidRPr="003D1397">
        <w:rPr>
          <w:lang w:eastAsia="en-CA"/>
        </w:rPr>
        <w:t xml:space="preserve">The network for the post-agreement period (Figure 10) includes the most nodes (51) and connections (251). Low-key strategies, such as </w:t>
      </w:r>
      <w:r w:rsidR="000C738D">
        <w:rPr>
          <w:lang w:eastAsia="en-CA"/>
        </w:rPr>
        <w:t>“</w:t>
      </w:r>
      <w:r w:rsidRPr="003D1397">
        <w:rPr>
          <w:lang w:eastAsia="en-CA"/>
        </w:rPr>
        <w:t>Gifts, Promises, Handouts</w:t>
      </w:r>
      <w:r w:rsidR="000C738D">
        <w:rPr>
          <w:lang w:eastAsia="en-CA"/>
        </w:rPr>
        <w:t>”</w:t>
      </w:r>
      <w:r w:rsidRPr="003D1397">
        <w:rPr>
          <w:lang w:eastAsia="en-CA"/>
        </w:rPr>
        <w:t xml:space="preserve"> remained prevalent and became more manipulative and covert. Given </w:t>
      </w:r>
      <w:r w:rsidR="003D620E">
        <w:rPr>
          <w:lang w:eastAsia="en-CA"/>
        </w:rPr>
        <w:t xml:space="preserve">the </w:t>
      </w:r>
      <w:r w:rsidRPr="003D1397">
        <w:rPr>
          <w:lang w:eastAsia="en-CA"/>
        </w:rPr>
        <w:t>high inequality rates in Colombia</w:t>
      </w:r>
      <w:r w:rsidR="00AB5322">
        <w:rPr>
          <w:lang w:eastAsia="en-CA"/>
        </w:rPr>
        <w:t xml:space="preserve"> </w:t>
      </w:r>
      <w:r w:rsidR="00282357">
        <w:rPr>
          <w:lang w:eastAsia="en-CA"/>
        </w:rPr>
        <w:t>–</w:t>
      </w:r>
      <w:r w:rsidR="00AB5322">
        <w:rPr>
          <w:lang w:eastAsia="en-CA"/>
        </w:rPr>
        <w:t xml:space="preserve"> </w:t>
      </w:r>
      <w:r w:rsidR="00282357">
        <w:rPr>
          <w:lang w:val="en"/>
        </w:rPr>
        <w:t>the country</w:t>
      </w:r>
      <w:r w:rsidR="00AB5322" w:rsidRPr="00A662B0">
        <w:rPr>
          <w:lang w:val="en"/>
        </w:rPr>
        <w:t xml:space="preserve"> has a 54.2 value on the Gini Index</w:t>
      </w:r>
      <w:r w:rsidR="00AB5322">
        <w:rPr>
          <w:lang w:eastAsia="en-CA"/>
        </w:rPr>
        <w:t xml:space="preserve"> </w:t>
      </w:r>
      <w:r w:rsidR="00EB6FE2">
        <w:rPr>
          <w:lang w:eastAsia="en-CA"/>
        </w:rPr>
        <w:t>–</w:t>
      </w:r>
      <w:r w:rsidRPr="003D1397">
        <w:rPr>
          <w:lang w:eastAsia="en-CA"/>
        </w:rPr>
        <w:t xml:space="preserve"> youth are susceptible to joining illegal armed groups</w:t>
      </w:r>
      <w:r w:rsidR="00B84040">
        <w:rPr>
          <w:lang w:eastAsia="en-CA"/>
        </w:rPr>
        <w:t xml:space="preserve"> </w:t>
      </w:r>
      <w:r w:rsidR="00AC7F71" w:rsidRPr="00AC7F71">
        <w:t>(</w:t>
      </w:r>
      <w:proofErr w:type="spellStart"/>
      <w:r w:rsidR="00AC7F71" w:rsidRPr="00AC7F71">
        <w:t>Cardeli</w:t>
      </w:r>
      <w:proofErr w:type="spellEnd"/>
      <w:r w:rsidR="00AC7F71" w:rsidRPr="00AC7F71">
        <w:t xml:space="preserve"> et al.</w:t>
      </w:r>
      <w:r w:rsidR="005023D2">
        <w:t>,</w:t>
      </w:r>
      <w:r w:rsidR="00AC7F71" w:rsidRPr="00AC7F71">
        <w:t xml:space="preserve"> 2022a, </w:t>
      </w:r>
      <w:r w:rsidR="005023D2">
        <w:t xml:space="preserve">p. </w:t>
      </w:r>
      <w:r w:rsidR="00AC7F71" w:rsidRPr="00AC7F71">
        <w:t>318)</w:t>
      </w:r>
      <w:r w:rsidRPr="003D1397">
        <w:rPr>
          <w:lang w:eastAsia="en-CA"/>
        </w:rPr>
        <w:t xml:space="preserve"> particularly Localized groups employing low-key strategies (Figure 10) that may pass as voluntary enrollment for some actors like </w:t>
      </w:r>
      <w:r w:rsidR="00A87C4F">
        <w:rPr>
          <w:lang w:eastAsia="en-CA"/>
        </w:rPr>
        <w:t xml:space="preserve">the </w:t>
      </w:r>
      <w:r w:rsidRPr="003D1397">
        <w:rPr>
          <w:lang w:eastAsia="en-CA"/>
        </w:rPr>
        <w:t xml:space="preserve">Police and the Army. Minors starting as messengers or drug transporters often progress to combatant roles in their early </w:t>
      </w:r>
      <w:r w:rsidRPr="003D1397">
        <w:rPr>
          <w:lang w:eastAsia="en-CA"/>
        </w:rPr>
        <w:lastRenderedPageBreak/>
        <w:t>adulthood or even during their late teenage years</w:t>
      </w:r>
      <w:r w:rsidR="009216C4">
        <w:rPr>
          <w:lang w:eastAsia="en-CA"/>
        </w:rPr>
        <w:t xml:space="preserve"> if they </w:t>
      </w:r>
      <w:r w:rsidR="00AB5322">
        <w:rPr>
          <w:lang w:eastAsia="en-CA"/>
        </w:rPr>
        <w:t xml:space="preserve">do not </w:t>
      </w:r>
      <w:r w:rsidR="009216C4">
        <w:rPr>
          <w:lang w:eastAsia="en-CA"/>
        </w:rPr>
        <w:t>lose their lives before reaching adulthood</w:t>
      </w:r>
      <w:r w:rsidRPr="003D1397">
        <w:rPr>
          <w:lang w:eastAsia="en-CA"/>
        </w:rPr>
        <w:t xml:space="preserve">. These dynamics enable groups to gain influence in urban areas and exert </w:t>
      </w:r>
      <w:r w:rsidR="00AB5322">
        <w:rPr>
          <w:lang w:eastAsia="en-CA"/>
        </w:rPr>
        <w:t>power</w:t>
      </w:r>
      <w:r w:rsidR="00AB5322" w:rsidRPr="003D1397">
        <w:rPr>
          <w:lang w:eastAsia="en-CA"/>
        </w:rPr>
        <w:t xml:space="preserve"> </w:t>
      </w:r>
      <w:r w:rsidRPr="003D1397">
        <w:rPr>
          <w:lang w:eastAsia="en-CA"/>
        </w:rPr>
        <w:t xml:space="preserve">over public policy decisions without physically controlling territory as guerrillas </w:t>
      </w:r>
      <w:r w:rsidR="00AB5322">
        <w:rPr>
          <w:lang w:eastAsia="en-CA"/>
        </w:rPr>
        <w:t xml:space="preserve">had done </w:t>
      </w:r>
      <w:r w:rsidRPr="003D1397">
        <w:rPr>
          <w:lang w:eastAsia="en-CA"/>
        </w:rPr>
        <w:t xml:space="preserve">in the past century, but </w:t>
      </w:r>
      <w:r w:rsidR="00AB5322">
        <w:rPr>
          <w:lang w:eastAsia="en-CA"/>
        </w:rPr>
        <w:t xml:space="preserve">rather by </w:t>
      </w:r>
      <w:r w:rsidRPr="003D1397">
        <w:rPr>
          <w:lang w:eastAsia="en-CA"/>
        </w:rPr>
        <w:t xml:space="preserve">exercising control socially and politically over the civil population. </w:t>
      </w:r>
      <w:r w:rsidR="009216C4">
        <w:rPr>
          <w:lang w:eastAsia="en-CA"/>
        </w:rPr>
        <w:t>Several results of the Localized groups end up being catalogued as urban insecurity</w:t>
      </w:r>
      <w:r w:rsidR="00AB5322">
        <w:rPr>
          <w:lang w:eastAsia="en-CA"/>
        </w:rPr>
        <w:t xml:space="preserve">. </w:t>
      </w:r>
    </w:p>
    <w:p w14:paraId="69DB39F5" w14:textId="62002BC9" w:rsidR="00483822" w:rsidRPr="003D1397" w:rsidRDefault="00AB5322" w:rsidP="00E63BB2">
      <w:pPr>
        <w:pStyle w:val="ListParagraph"/>
        <w:numPr>
          <w:ilvl w:val="0"/>
          <w:numId w:val="1"/>
        </w:numPr>
        <w:spacing w:before="240" w:after="240" w:line="360" w:lineRule="auto"/>
        <w:rPr>
          <w:lang w:eastAsia="en-CA"/>
        </w:rPr>
      </w:pPr>
      <w:r w:rsidRPr="00E63BB2">
        <w:rPr>
          <w:b/>
          <w:bCs/>
          <w:lang w:eastAsia="en-CA"/>
        </w:rPr>
        <w:t>D</w:t>
      </w:r>
      <w:r>
        <w:rPr>
          <w:b/>
          <w:bCs/>
          <w:lang w:eastAsia="en-CA"/>
        </w:rPr>
        <w:t>iscussion</w:t>
      </w:r>
    </w:p>
    <w:p w14:paraId="0BCCB6A5" w14:textId="3B9C9CA8" w:rsidR="003F356A" w:rsidRPr="003F356A" w:rsidRDefault="003F356A" w:rsidP="003F356A">
      <w:pPr>
        <w:spacing w:before="240" w:after="240" w:line="360" w:lineRule="auto"/>
        <w:jc w:val="both"/>
        <w:rPr>
          <w:lang w:eastAsia="en-CA"/>
        </w:rPr>
      </w:pPr>
      <w:r w:rsidRPr="003F356A">
        <w:rPr>
          <w:lang w:eastAsia="en-CA"/>
        </w:rPr>
        <w:t xml:space="preserve">Our discussion comprises two main sections: theoretical insights derived from analyzed data, challenges identified, recommended pathways for prevention strategies, and practical proposals for institutions and international agencies/donors. This offers a comprehensive perspective for researchers and </w:t>
      </w:r>
      <w:r w:rsidR="00AB5322">
        <w:rPr>
          <w:lang w:eastAsia="en-CA"/>
        </w:rPr>
        <w:t>stakeholders</w:t>
      </w:r>
      <w:r w:rsidR="00AB5322" w:rsidRPr="003F356A">
        <w:rPr>
          <w:lang w:eastAsia="en-CA"/>
        </w:rPr>
        <w:t xml:space="preserve"> </w:t>
      </w:r>
      <w:r w:rsidRPr="003F356A">
        <w:rPr>
          <w:lang w:eastAsia="en-CA"/>
        </w:rPr>
        <w:t>addressing prevention and non-recurrence in post-conflict settings.</w:t>
      </w:r>
    </w:p>
    <w:p w14:paraId="478793BC" w14:textId="39898D3B" w:rsidR="003F356A" w:rsidRPr="003F356A" w:rsidRDefault="003F356A" w:rsidP="003F356A">
      <w:pPr>
        <w:spacing w:before="240" w:after="240" w:line="360" w:lineRule="auto"/>
        <w:jc w:val="both"/>
        <w:rPr>
          <w:lang w:eastAsia="en-CA"/>
        </w:rPr>
      </w:pPr>
      <w:r w:rsidRPr="003F356A">
        <w:rPr>
          <w:lang w:eastAsia="en-CA"/>
        </w:rPr>
        <w:t xml:space="preserve">The significance of classifying armed groups is crucial, particularly in discerning forces mobilized to combat threats to civil population security. However, we underscore the importance of considering the flip side: how the classification, or </w:t>
      </w:r>
      <w:r w:rsidR="000F3A9D">
        <w:rPr>
          <w:lang w:eastAsia="en-CA"/>
        </w:rPr>
        <w:t>outdated scope</w:t>
      </w:r>
      <w:r w:rsidRPr="003F356A">
        <w:rPr>
          <w:lang w:eastAsia="en-CA"/>
        </w:rPr>
        <w:t xml:space="preserve">, induces uncertainty for victims and public servants implementing policies without national consensus on victim identification and entitlements. For instance, in </w:t>
      </w:r>
      <w:r w:rsidR="00DB47E4">
        <w:rPr>
          <w:lang w:eastAsia="en-CA"/>
        </w:rPr>
        <w:t xml:space="preserve">some cases, </w:t>
      </w:r>
      <w:r w:rsidRPr="003F356A">
        <w:rPr>
          <w:lang w:eastAsia="en-CA"/>
        </w:rPr>
        <w:t>Colombia</w:t>
      </w:r>
      <w:r w:rsidR="00DB47E4">
        <w:rPr>
          <w:lang w:eastAsia="en-CA"/>
        </w:rPr>
        <w:t xml:space="preserve">’s </w:t>
      </w:r>
      <w:r w:rsidRPr="003F356A">
        <w:rPr>
          <w:lang w:eastAsia="en-CA"/>
        </w:rPr>
        <w:t>Victims</w:t>
      </w:r>
      <w:r w:rsidR="00AB5322">
        <w:rPr>
          <w:lang w:eastAsia="en-CA"/>
        </w:rPr>
        <w:t>’</w:t>
      </w:r>
      <w:r w:rsidRPr="003F356A">
        <w:rPr>
          <w:lang w:eastAsia="en-CA"/>
        </w:rPr>
        <w:t xml:space="preserve"> Unit </w:t>
      </w:r>
      <w:r w:rsidR="00DB47E4">
        <w:rPr>
          <w:lang w:eastAsia="en-CA"/>
        </w:rPr>
        <w:t xml:space="preserve">has </w:t>
      </w:r>
      <w:r w:rsidRPr="003F356A">
        <w:rPr>
          <w:lang w:eastAsia="en-CA"/>
        </w:rPr>
        <w:t>only register</w:t>
      </w:r>
      <w:r w:rsidR="00DB47E4">
        <w:rPr>
          <w:lang w:eastAsia="en-CA"/>
        </w:rPr>
        <w:t>ed</w:t>
      </w:r>
      <w:r w:rsidRPr="003F356A">
        <w:rPr>
          <w:lang w:eastAsia="en-CA"/>
        </w:rPr>
        <w:t xml:space="preserve"> cases in the Unique Registry of Victims (RUV) if guerrillas or paramilitaries are responsible</w:t>
      </w:r>
      <w:r w:rsidR="00E258B9">
        <w:rPr>
          <w:lang w:eastAsia="en-CA"/>
        </w:rPr>
        <w:t xml:space="preserve"> </w:t>
      </w:r>
      <w:r w:rsidR="00E258B9" w:rsidRPr="00E258B9">
        <w:t xml:space="preserve">(Ferreri </w:t>
      </w:r>
      <w:proofErr w:type="spellStart"/>
      <w:r w:rsidR="00E258B9" w:rsidRPr="00E258B9">
        <w:t>Nápoli</w:t>
      </w:r>
      <w:proofErr w:type="spellEnd"/>
      <w:r w:rsidR="005023D2">
        <w:t>,</w:t>
      </w:r>
      <w:r w:rsidR="00E258B9" w:rsidRPr="00E258B9">
        <w:t xml:space="preserve"> 2022, </w:t>
      </w:r>
      <w:r w:rsidR="005023D2">
        <w:t xml:space="preserve">p. </w:t>
      </w:r>
      <w:r w:rsidR="00E258B9" w:rsidRPr="00E258B9">
        <w:t>14)</w:t>
      </w:r>
      <w:r w:rsidR="00FA70FC">
        <w:rPr>
          <w:lang w:eastAsia="en-CA"/>
        </w:rPr>
        <w:t>.</w:t>
      </w:r>
      <w:r w:rsidRPr="003F356A">
        <w:rPr>
          <w:lang w:eastAsia="en-CA"/>
        </w:rPr>
        <w:t xml:space="preserve"> </w:t>
      </w:r>
      <w:r w:rsidR="00AB5322">
        <w:rPr>
          <w:lang w:eastAsia="en-CA"/>
        </w:rPr>
        <w:t>It is</w:t>
      </w:r>
      <w:r w:rsidR="00AB5322" w:rsidRPr="003F356A">
        <w:rPr>
          <w:lang w:eastAsia="en-CA"/>
        </w:rPr>
        <w:t xml:space="preserve"> </w:t>
      </w:r>
      <w:r w:rsidRPr="003F356A">
        <w:rPr>
          <w:lang w:eastAsia="en-CA"/>
        </w:rPr>
        <w:t xml:space="preserve">crucial to recognize human rights violations, analyze group interests, and acknowledge that victims' suffering </w:t>
      </w:r>
      <w:r w:rsidR="00AB5322">
        <w:rPr>
          <w:lang w:eastAsia="en-CA"/>
        </w:rPr>
        <w:t>occurs</w:t>
      </w:r>
      <w:r w:rsidR="00AB5322" w:rsidRPr="003F356A">
        <w:rPr>
          <w:lang w:eastAsia="en-CA"/>
        </w:rPr>
        <w:t xml:space="preserve"> </w:t>
      </w:r>
      <w:r w:rsidRPr="003F356A">
        <w:rPr>
          <w:lang w:eastAsia="en-CA"/>
        </w:rPr>
        <w:t>independent</w:t>
      </w:r>
      <w:r w:rsidR="004E3D2E">
        <w:rPr>
          <w:lang w:eastAsia="en-CA"/>
        </w:rPr>
        <w:t>ly</w:t>
      </w:r>
      <w:r w:rsidRPr="003F356A">
        <w:rPr>
          <w:lang w:eastAsia="en-CA"/>
        </w:rPr>
        <w:t xml:space="preserve"> </w:t>
      </w:r>
      <w:r w:rsidR="004E3D2E">
        <w:rPr>
          <w:lang w:eastAsia="en-CA"/>
        </w:rPr>
        <w:t>from</w:t>
      </w:r>
      <w:r w:rsidR="004E3D2E" w:rsidRPr="003F356A">
        <w:rPr>
          <w:lang w:eastAsia="en-CA"/>
        </w:rPr>
        <w:t xml:space="preserve"> </w:t>
      </w:r>
      <w:r w:rsidRPr="003F356A">
        <w:rPr>
          <w:lang w:eastAsia="en-CA"/>
        </w:rPr>
        <w:t>the perpetrator.</w:t>
      </w:r>
      <w:r w:rsidR="004E3D2E">
        <w:rPr>
          <w:lang w:eastAsia="en-CA"/>
        </w:rPr>
        <w:t xml:space="preserve"> The type of perpetrator alone cannot determine the </w:t>
      </w:r>
      <w:proofErr w:type="spellStart"/>
      <w:r w:rsidR="004E3D2E">
        <w:rPr>
          <w:lang w:eastAsia="en-CA"/>
        </w:rPr>
        <w:t>cognisability</w:t>
      </w:r>
      <w:proofErr w:type="spellEnd"/>
      <w:r w:rsidR="004E3D2E">
        <w:rPr>
          <w:lang w:eastAsia="en-CA"/>
        </w:rPr>
        <w:t xml:space="preserve"> of injury. </w:t>
      </w:r>
      <w:r w:rsidR="006B7AA5">
        <w:rPr>
          <w:lang w:eastAsia="en-CA"/>
        </w:rPr>
        <w:t xml:space="preserve"> To put victims at the center and to find ways to improve guarantees for the enjoyment of human rights for all populations is vital and entails the moral responsibility to acknowledge </w:t>
      </w:r>
      <w:r w:rsidR="004E3D2E">
        <w:rPr>
          <w:lang w:eastAsia="en-CA"/>
        </w:rPr>
        <w:t>the diverse needs to foster reconciliation</w:t>
      </w:r>
      <w:r w:rsidR="003853EE">
        <w:rPr>
          <w:lang w:eastAsia="en-CA"/>
        </w:rPr>
        <w:t xml:space="preserve"> in</w:t>
      </w:r>
      <w:r w:rsidR="006B7AA5">
        <w:rPr>
          <w:lang w:eastAsia="en-CA"/>
        </w:rPr>
        <w:t xml:space="preserve"> post-conflict realities</w:t>
      </w:r>
      <w:r w:rsidR="00B84040">
        <w:rPr>
          <w:lang w:eastAsia="en-CA"/>
        </w:rPr>
        <w:t xml:space="preserve"> </w:t>
      </w:r>
      <w:r w:rsidR="00AC7F71" w:rsidRPr="00AC7F71">
        <w:t>(María Paula Espejo</w:t>
      </w:r>
      <w:r w:rsidR="005023D2">
        <w:t>,</w:t>
      </w:r>
      <w:r w:rsidR="00AC7F71" w:rsidRPr="00AC7F71">
        <w:t xml:space="preserve"> 2023, </w:t>
      </w:r>
      <w:r w:rsidR="005023D2">
        <w:t xml:space="preserve">p. </w:t>
      </w:r>
      <w:r w:rsidR="00AC7F71" w:rsidRPr="00AC7F71">
        <w:t>57)</w:t>
      </w:r>
      <w:r w:rsidR="00B84040">
        <w:rPr>
          <w:lang w:eastAsia="en-CA"/>
        </w:rPr>
        <w:t>.</w:t>
      </w:r>
    </w:p>
    <w:p w14:paraId="373B6B30" w14:textId="2CCB34A1" w:rsidR="003F356A" w:rsidRPr="003F356A" w:rsidRDefault="003F356A" w:rsidP="003F356A">
      <w:pPr>
        <w:spacing w:before="240" w:after="240" w:line="360" w:lineRule="auto"/>
        <w:jc w:val="both"/>
        <w:rPr>
          <w:lang w:eastAsia="en-CA"/>
        </w:rPr>
      </w:pPr>
      <w:r w:rsidRPr="003F356A">
        <w:rPr>
          <w:lang w:eastAsia="en-CA"/>
        </w:rPr>
        <w:t>As discussed in the results section, localized groups coexist with strongholds and international criminal organizations</w:t>
      </w:r>
      <w:r w:rsidR="004E3D2E">
        <w:rPr>
          <w:lang w:eastAsia="en-CA"/>
        </w:rPr>
        <w:t xml:space="preserve"> which in turn contributes</w:t>
      </w:r>
      <w:r w:rsidRPr="003F356A">
        <w:rPr>
          <w:lang w:eastAsia="en-CA"/>
        </w:rPr>
        <w:t xml:space="preserve"> to increased insecurity and violence in Latin America. This phenomenon, observed in Colombia, shares </w:t>
      </w:r>
      <w:r w:rsidR="004E3D2E">
        <w:rPr>
          <w:lang w:eastAsia="en-CA"/>
        </w:rPr>
        <w:t xml:space="preserve">comparative </w:t>
      </w:r>
      <w:r w:rsidRPr="003F356A">
        <w:rPr>
          <w:lang w:eastAsia="en-CA"/>
        </w:rPr>
        <w:t>similarities with Central American gangs</w:t>
      </w:r>
      <w:r w:rsidR="00B84040">
        <w:rPr>
          <w:lang w:eastAsia="en-CA"/>
        </w:rPr>
        <w:t xml:space="preserve"> </w:t>
      </w:r>
      <w:r w:rsidR="00AC7F71" w:rsidRPr="00AC7F71">
        <w:t>(Garbarino, Governale, and Nesi</w:t>
      </w:r>
      <w:r w:rsidR="005023D2">
        <w:t>,</w:t>
      </w:r>
      <w:r w:rsidR="00AC7F71" w:rsidRPr="00AC7F71">
        <w:t xml:space="preserve"> 2020b, </w:t>
      </w:r>
      <w:r w:rsidR="000B0D8E">
        <w:t xml:space="preserve">p. </w:t>
      </w:r>
      <w:r w:rsidR="00AC7F71" w:rsidRPr="00AC7F71">
        <w:t>15; Nagle</w:t>
      </w:r>
      <w:r w:rsidR="000B0D8E">
        <w:t>,</w:t>
      </w:r>
      <w:r w:rsidR="00AC7F71" w:rsidRPr="00AC7F71">
        <w:t xml:space="preserve"> 2008b, </w:t>
      </w:r>
      <w:r w:rsidR="000B0D8E">
        <w:t xml:space="preserve">p. </w:t>
      </w:r>
      <w:r w:rsidR="00AC7F71" w:rsidRPr="00AC7F71">
        <w:t>10)</w:t>
      </w:r>
      <w:r w:rsidR="00B84040">
        <w:t>.</w:t>
      </w:r>
      <w:r w:rsidRPr="003F356A">
        <w:rPr>
          <w:lang w:eastAsia="en-CA"/>
        </w:rPr>
        <w:t xml:space="preserve"> In Colombia, the blurred lines between armed groups, organized crime, and international crime </w:t>
      </w:r>
      <w:r w:rsidR="004E3D2E">
        <w:rPr>
          <w:lang w:eastAsia="en-CA"/>
        </w:rPr>
        <w:t>underscore an acute need to</w:t>
      </w:r>
      <w:r w:rsidRPr="003F356A">
        <w:rPr>
          <w:lang w:eastAsia="en-CA"/>
        </w:rPr>
        <w:t xml:space="preserve"> reassess prevention, particularly focusing on teenagers to break violence cycles.</w:t>
      </w:r>
      <w:r w:rsidR="004E3D2E">
        <w:rPr>
          <w:lang w:eastAsia="en-CA"/>
        </w:rPr>
        <w:t xml:space="preserve"> This is a central theme of how children’s fights are not only armed fights.</w:t>
      </w:r>
    </w:p>
    <w:p w14:paraId="7C065332" w14:textId="4431D134" w:rsidR="003F356A" w:rsidRPr="003F356A" w:rsidRDefault="003F356A" w:rsidP="003F356A">
      <w:pPr>
        <w:spacing w:before="240" w:after="240" w:line="360" w:lineRule="auto"/>
        <w:jc w:val="both"/>
        <w:rPr>
          <w:lang w:eastAsia="en-CA"/>
        </w:rPr>
      </w:pPr>
      <w:r w:rsidRPr="003F356A">
        <w:rPr>
          <w:lang w:eastAsia="en-CA"/>
        </w:rPr>
        <w:lastRenderedPageBreak/>
        <w:t xml:space="preserve">To address the issue of younger generations becoming </w:t>
      </w:r>
      <w:r w:rsidR="00D03D12">
        <w:rPr>
          <w:lang w:eastAsia="en-CA"/>
        </w:rPr>
        <w:t>cannon fodder</w:t>
      </w:r>
      <w:r w:rsidRPr="003F356A">
        <w:rPr>
          <w:lang w:eastAsia="en-CA"/>
        </w:rPr>
        <w:t>, prevention strategies must involve teenagers in the design and implementation process.</w:t>
      </w:r>
      <w:r w:rsidR="00B84040">
        <w:rPr>
          <w:lang w:eastAsia="en-CA"/>
        </w:rPr>
        <w:t xml:space="preserve"> R</w:t>
      </w:r>
      <w:r w:rsidRPr="003F356A">
        <w:rPr>
          <w:lang w:eastAsia="en-CA"/>
        </w:rPr>
        <w:t>ecognizing teenagers' agency, needs, and interests is paramount. Co-designing strategies with survivors, informed by academia and social organizations, can create</w:t>
      </w:r>
      <w:r w:rsidR="00B84040">
        <w:rPr>
          <w:lang w:eastAsia="en-CA"/>
        </w:rPr>
        <w:t xml:space="preserve"> </w:t>
      </w:r>
      <w:r w:rsidRPr="003F356A">
        <w:rPr>
          <w:lang w:eastAsia="en-CA"/>
        </w:rPr>
        <w:t>genuinely engaging and feasible programs.</w:t>
      </w:r>
      <w:r w:rsidR="00DB47E4">
        <w:rPr>
          <w:lang w:eastAsia="en-CA"/>
        </w:rPr>
        <w:t xml:space="preserve"> </w:t>
      </w:r>
      <w:r w:rsidR="004E3D2E">
        <w:rPr>
          <w:lang w:eastAsia="en-CA"/>
        </w:rPr>
        <w:t>We note similarities with work by Kirsten Fisher in northern Uganda and Myriam Denov in Rwanda (as published in this volume) when it comes to the need for inclusivity. We</w:t>
      </w:r>
      <w:r w:rsidRPr="003F356A">
        <w:rPr>
          <w:lang w:eastAsia="en-CA"/>
        </w:rPr>
        <w:t xml:space="preserve"> highlight the need for context-specific strategies</w:t>
      </w:r>
      <w:r w:rsidR="004E3D2E">
        <w:rPr>
          <w:lang w:eastAsia="en-CA"/>
        </w:rPr>
        <w:t xml:space="preserve"> that </w:t>
      </w:r>
      <w:r w:rsidRPr="003F356A">
        <w:rPr>
          <w:lang w:eastAsia="en-CA"/>
        </w:rPr>
        <w:t>align with ecological systems</w:t>
      </w:r>
      <w:r w:rsidR="00B84040">
        <w:rPr>
          <w:lang w:eastAsia="en-CA"/>
        </w:rPr>
        <w:t xml:space="preserve"> </w:t>
      </w:r>
      <w:r w:rsidR="00AC7F71" w:rsidRPr="00AC7F71">
        <w:t>(</w:t>
      </w:r>
      <w:proofErr w:type="spellStart"/>
      <w:r w:rsidR="00AC7F71" w:rsidRPr="00AC7F71">
        <w:t>Cardeli</w:t>
      </w:r>
      <w:proofErr w:type="spellEnd"/>
      <w:r w:rsidR="00AC7F71" w:rsidRPr="00AC7F71">
        <w:t xml:space="preserve"> et al.</w:t>
      </w:r>
      <w:r w:rsidR="000B0D8E">
        <w:t>,</w:t>
      </w:r>
      <w:r w:rsidR="00AC7F71" w:rsidRPr="00AC7F71">
        <w:t xml:space="preserve"> 2022b, </w:t>
      </w:r>
      <w:r w:rsidR="000B0D8E">
        <w:t xml:space="preserve">p. </w:t>
      </w:r>
      <w:r w:rsidR="00AC7F71" w:rsidRPr="00AC7F71">
        <w:t>318)</w:t>
      </w:r>
      <w:r w:rsidR="00B84040">
        <w:t>.</w:t>
      </w:r>
      <w:r w:rsidRPr="003F356A">
        <w:rPr>
          <w:lang w:eastAsia="en-CA"/>
        </w:rPr>
        <w:t xml:space="preserve"> Addressing the issue locally, tailor</w:t>
      </w:r>
      <w:r w:rsidR="004E3D2E">
        <w:rPr>
          <w:lang w:eastAsia="en-CA"/>
        </w:rPr>
        <w:t>ing</w:t>
      </w:r>
      <w:r w:rsidRPr="003F356A">
        <w:rPr>
          <w:lang w:eastAsia="en-CA"/>
        </w:rPr>
        <w:t xml:space="preserve"> to regional nuances, </w:t>
      </w:r>
      <w:r w:rsidR="00DB47E4">
        <w:rPr>
          <w:lang w:eastAsia="en-CA"/>
        </w:rPr>
        <w:t xml:space="preserve">and adopting an intersectional approach </w:t>
      </w:r>
      <w:r w:rsidRPr="003F356A">
        <w:rPr>
          <w:lang w:eastAsia="en-CA"/>
        </w:rPr>
        <w:t xml:space="preserve">can yield positive results. </w:t>
      </w:r>
    </w:p>
    <w:p w14:paraId="347DB9B2" w14:textId="7AE9B91E" w:rsidR="001129EE" w:rsidRPr="001129EE" w:rsidRDefault="004E3D2E" w:rsidP="001129EE">
      <w:pPr>
        <w:spacing w:before="240" w:after="240" w:line="360" w:lineRule="auto"/>
        <w:jc w:val="both"/>
        <w:rPr>
          <w:lang w:eastAsia="en-CA"/>
        </w:rPr>
      </w:pPr>
      <w:r>
        <w:rPr>
          <w:lang w:eastAsia="en-CA"/>
        </w:rPr>
        <w:t>What about</w:t>
      </w:r>
      <w:r w:rsidR="001129EE" w:rsidRPr="001129EE">
        <w:rPr>
          <w:lang w:eastAsia="en-CA"/>
        </w:rPr>
        <w:t xml:space="preserve"> insights gleaned from the Ombudsperson Office</w:t>
      </w:r>
      <w:r>
        <w:rPr>
          <w:lang w:eastAsia="en-CA"/>
        </w:rPr>
        <w:t>’s</w:t>
      </w:r>
      <w:r w:rsidR="001129EE" w:rsidRPr="001129EE">
        <w:rPr>
          <w:lang w:eastAsia="en-CA"/>
        </w:rPr>
        <w:t xml:space="preserve"> </w:t>
      </w:r>
      <w:proofErr w:type="spellStart"/>
      <w:r w:rsidR="001129EE" w:rsidRPr="001129EE">
        <w:rPr>
          <w:lang w:eastAsia="en-CA"/>
        </w:rPr>
        <w:t>endeavo</w:t>
      </w:r>
      <w:r w:rsidR="001129EE">
        <w:rPr>
          <w:lang w:eastAsia="en-CA"/>
        </w:rPr>
        <w:t>u</w:t>
      </w:r>
      <w:r w:rsidR="001129EE" w:rsidRPr="001129EE">
        <w:rPr>
          <w:lang w:eastAsia="en-CA"/>
        </w:rPr>
        <w:t>rs</w:t>
      </w:r>
      <w:proofErr w:type="spellEnd"/>
      <w:r>
        <w:rPr>
          <w:lang w:eastAsia="en-CA"/>
        </w:rPr>
        <w:t>?</w:t>
      </w:r>
      <w:r w:rsidR="001129EE" w:rsidRPr="001129EE">
        <w:rPr>
          <w:lang w:eastAsia="en-CA"/>
        </w:rPr>
        <w:t xml:space="preserve"> Despite scrutinizing early warning data, our access to follow-up reports highlighted challenges in securing timely institutional responses preceding the forewarned scenarios. </w:t>
      </w:r>
      <w:r>
        <w:rPr>
          <w:lang w:eastAsia="en-CA"/>
        </w:rPr>
        <w:t>A</w:t>
      </w:r>
      <w:r w:rsidR="001129EE" w:rsidRPr="001129EE">
        <w:rPr>
          <w:lang w:eastAsia="en-CA"/>
        </w:rPr>
        <w:t xml:space="preserve"> notable deficiency in institutional communication, coordination, and collaboration</w:t>
      </w:r>
      <w:r>
        <w:rPr>
          <w:lang w:eastAsia="en-CA"/>
        </w:rPr>
        <w:t xml:space="preserve"> arises</w:t>
      </w:r>
      <w:r w:rsidR="001129EE" w:rsidRPr="001129EE">
        <w:rPr>
          <w:lang w:eastAsia="en-CA"/>
        </w:rPr>
        <w:t>. We advocate for the incorporation of measures to augment institutional processes and communication within prevention strategies</w:t>
      </w:r>
      <w:r>
        <w:rPr>
          <w:lang w:eastAsia="en-CA"/>
        </w:rPr>
        <w:t xml:space="preserve">. </w:t>
      </w:r>
      <w:r w:rsidR="001129EE" w:rsidRPr="001129EE">
        <w:rPr>
          <w:lang w:eastAsia="en-CA"/>
        </w:rPr>
        <w:t>Another imperative lesson involves a paradigm shift in the methodological approach, signifying that the Ombudsperson’s Office can further benefit from its national presence by adopting more participatory methodologies such as the Everyday Peacebuilding Indicators.</w:t>
      </w:r>
    </w:p>
    <w:p w14:paraId="306580D0" w14:textId="31FDA128" w:rsidR="00DB47E4" w:rsidRDefault="00DB47E4" w:rsidP="00DB47E4">
      <w:pPr>
        <w:spacing w:before="240" w:after="240" w:line="360" w:lineRule="auto"/>
        <w:jc w:val="both"/>
      </w:pPr>
      <w:r w:rsidRPr="00DB47E4">
        <w:t>Research has established that urban violence and insecurity significantly influence community perceptions of everyday peace indicators</w:t>
      </w:r>
      <w:r w:rsidR="00B84040">
        <w:t xml:space="preserve"> </w:t>
      </w:r>
      <w:r w:rsidR="00AC7F71" w:rsidRPr="00AC7F71">
        <w:t>(Firchow</w:t>
      </w:r>
      <w:r w:rsidR="000B0D8E">
        <w:t>,</w:t>
      </w:r>
      <w:r w:rsidR="00AC7F71" w:rsidRPr="00AC7F71">
        <w:t xml:space="preserve"> 2018b,</w:t>
      </w:r>
      <w:r w:rsidR="000B0D8E">
        <w:t xml:space="preserve"> p. </w:t>
      </w:r>
      <w:r w:rsidR="00AC7F71" w:rsidRPr="00AC7F71">
        <w:t>10)</w:t>
      </w:r>
      <w:r w:rsidR="00B84040">
        <w:t>.</w:t>
      </w:r>
      <w:r w:rsidRPr="00DB47E4">
        <w:t xml:space="preserve"> Post-conflict environments amplify the importance of daily life, prompting a reassessment of how peace manifests among various demographics, including </w:t>
      </w:r>
      <w:r w:rsidR="001129EE">
        <w:t>minors</w:t>
      </w:r>
      <w:r w:rsidRPr="00DB47E4">
        <w:t>. This shift in perspective and methodology necessitates collaboration with partners open to transformative approaches. International donors should carefully consider the projects they support</w:t>
      </w:r>
      <w:r w:rsidR="004E3D2E">
        <w:t xml:space="preserve"> </w:t>
      </w:r>
      <w:proofErr w:type="gramStart"/>
      <w:r w:rsidR="004E3D2E">
        <w:t>so as to</w:t>
      </w:r>
      <w:proofErr w:type="gramEnd"/>
      <w:r w:rsidRPr="00DB47E4">
        <w:t xml:space="preserve"> ensur</w:t>
      </w:r>
      <w:r w:rsidR="004E3D2E">
        <w:t>e</w:t>
      </w:r>
      <w:r w:rsidRPr="00DB47E4">
        <w:t xml:space="preserve"> alignment with community needs and realities. Additionally, addressing funding competition, which often inhibits information sharing between institutions and NGOs</w:t>
      </w:r>
      <w:r w:rsidR="00B84040">
        <w:t xml:space="preserve"> </w:t>
      </w:r>
      <w:r w:rsidR="00AC7F71" w:rsidRPr="00AC7F71">
        <w:t>(Firchow</w:t>
      </w:r>
      <w:r w:rsidR="0017395F">
        <w:t>,</w:t>
      </w:r>
      <w:r w:rsidR="00AC7F71" w:rsidRPr="00AC7F71">
        <w:t xml:space="preserve"> 2018b, 21)</w:t>
      </w:r>
      <w:r w:rsidR="00B84040">
        <w:t>,</w:t>
      </w:r>
      <w:r w:rsidRPr="00DB47E4">
        <w:t xml:space="preserve"> is crucial </w:t>
      </w:r>
      <w:r w:rsidR="004E3D2E">
        <w:t>to</w:t>
      </w:r>
      <w:r w:rsidRPr="00DB47E4">
        <w:t xml:space="preserve"> effectively address targeted population needs and advanc</w:t>
      </w:r>
      <w:r w:rsidR="004E3D2E">
        <w:t>e</w:t>
      </w:r>
      <w:r w:rsidRPr="00DB47E4">
        <w:t xml:space="preserve"> efforts to reduce child recruitment and </w:t>
      </w:r>
      <w:r w:rsidR="001129EE">
        <w:t>use</w:t>
      </w:r>
      <w:r w:rsidR="001129EE" w:rsidRPr="00DB47E4">
        <w:t xml:space="preserve"> </w:t>
      </w:r>
      <w:r w:rsidRPr="00DB47E4">
        <w:t>in conflict contexts.</w:t>
      </w:r>
    </w:p>
    <w:p w14:paraId="2B255943" w14:textId="12740248" w:rsidR="00483822" w:rsidRPr="003D1397" w:rsidRDefault="004E3D2E" w:rsidP="00E63BB2">
      <w:pPr>
        <w:pStyle w:val="ListParagraph"/>
        <w:numPr>
          <w:ilvl w:val="0"/>
          <w:numId w:val="1"/>
        </w:numPr>
        <w:spacing w:before="240" w:after="240" w:line="360" w:lineRule="auto"/>
        <w:rPr>
          <w:lang w:eastAsia="en-CA"/>
        </w:rPr>
      </w:pPr>
      <w:r w:rsidRPr="00E63BB2">
        <w:rPr>
          <w:b/>
          <w:bCs/>
          <w:lang w:eastAsia="en-CA"/>
        </w:rPr>
        <w:t>C</w:t>
      </w:r>
      <w:r>
        <w:rPr>
          <w:b/>
          <w:bCs/>
          <w:lang w:eastAsia="en-CA"/>
        </w:rPr>
        <w:t>oncl</w:t>
      </w:r>
      <w:r w:rsidR="00F0530C">
        <w:rPr>
          <w:b/>
          <w:bCs/>
          <w:lang w:eastAsia="en-CA"/>
        </w:rPr>
        <w:t>u</w:t>
      </w:r>
      <w:r>
        <w:rPr>
          <w:b/>
          <w:bCs/>
          <w:lang w:eastAsia="en-CA"/>
        </w:rPr>
        <w:t>sions</w:t>
      </w:r>
    </w:p>
    <w:p w14:paraId="10E611B5" w14:textId="58E7E50C" w:rsidR="001129EE" w:rsidRPr="001129EE" w:rsidRDefault="001129EE" w:rsidP="001129EE">
      <w:pPr>
        <w:spacing w:before="240" w:after="240" w:line="360" w:lineRule="auto"/>
        <w:jc w:val="both"/>
        <w:rPr>
          <w:lang w:eastAsia="en-CA"/>
        </w:rPr>
      </w:pPr>
      <w:r w:rsidRPr="001129EE">
        <w:rPr>
          <w:lang w:eastAsia="en-CA"/>
        </w:rPr>
        <w:t xml:space="preserve">In summary, the timeline, geographical distribution, and strategies in Early Warning documents highlight a transformation in </w:t>
      </w:r>
      <w:ins w:id="140" w:author="Microsoft Office User" w:date="2024-04-01T14:57:00Z">
        <w:r w:rsidR="00CB4A12">
          <w:rPr>
            <w:lang w:eastAsia="en-CA"/>
          </w:rPr>
          <w:t xml:space="preserve">how </w:t>
        </w:r>
      </w:ins>
      <w:r w:rsidRPr="001129EE">
        <w:rPr>
          <w:lang w:eastAsia="en-CA"/>
        </w:rPr>
        <w:t>Colombia</w:t>
      </w:r>
      <w:del w:id="141" w:author="Microsoft Office User" w:date="2024-04-01T14:57:00Z">
        <w:r w:rsidR="004E3D2E" w:rsidDel="00CB4A12">
          <w:rPr>
            <w:lang w:eastAsia="en-CA"/>
          </w:rPr>
          <w:delText>’</w:delText>
        </w:r>
        <w:r w:rsidRPr="001129EE" w:rsidDel="00CB4A12">
          <w:rPr>
            <w:lang w:eastAsia="en-CA"/>
          </w:rPr>
          <w:delText>s</w:delText>
        </w:r>
      </w:del>
      <w:r w:rsidRPr="001129EE">
        <w:rPr>
          <w:lang w:eastAsia="en-CA"/>
        </w:rPr>
        <w:t xml:space="preserve"> </w:t>
      </w:r>
      <w:ins w:id="142" w:author="Microsoft Office User" w:date="2024-04-01T14:57:00Z">
        <w:r w:rsidR="00CB4A12">
          <w:rPr>
            <w:lang w:eastAsia="en-CA"/>
          </w:rPr>
          <w:t xml:space="preserve">approaches </w:t>
        </w:r>
      </w:ins>
      <w:commentRangeStart w:id="143"/>
      <w:del w:id="144" w:author="Microsoft Office User" w:date="2024-04-01T14:56:00Z">
        <w:r w:rsidRPr="001129EE" w:rsidDel="00CB4A12">
          <w:rPr>
            <w:lang w:eastAsia="en-CA"/>
          </w:rPr>
          <w:delText xml:space="preserve">armed conflict </w:delText>
        </w:r>
      </w:del>
      <w:r w:rsidRPr="001129EE">
        <w:rPr>
          <w:lang w:eastAsia="en-CA"/>
        </w:rPr>
        <w:t>post-conflict</w:t>
      </w:r>
      <w:commentRangeEnd w:id="143"/>
      <w:r w:rsidR="004E3D2E">
        <w:rPr>
          <w:rStyle w:val="CommentReference"/>
        </w:rPr>
        <w:commentReference w:id="143"/>
      </w:r>
      <w:ins w:id="145" w:author="Microsoft Office User" w:date="2024-04-01T15:00:00Z">
        <w:r w:rsidR="00F1661D">
          <w:rPr>
            <w:lang w:eastAsia="en-CA"/>
          </w:rPr>
          <w:t xml:space="preserve"> </w:t>
        </w:r>
      </w:ins>
      <w:ins w:id="146" w:author="Microsoft Office User" w:date="2024-04-01T15:02:00Z">
        <w:r w:rsidR="00F1661D">
          <w:rPr>
            <w:lang w:eastAsia="en-CA"/>
          </w:rPr>
          <w:t xml:space="preserve">and intends </w:t>
        </w:r>
      </w:ins>
      <w:ins w:id="147" w:author="Microsoft Office User" w:date="2024-04-01T15:00:00Z">
        <w:r w:rsidR="00F1661D">
          <w:rPr>
            <w:lang w:eastAsia="en-CA"/>
          </w:rPr>
          <w:lastRenderedPageBreak/>
          <w:t>to b</w:t>
        </w:r>
      </w:ins>
      <w:ins w:id="148" w:author="Microsoft Office User" w:date="2024-04-01T15:01:00Z">
        <w:r w:rsidR="00F1661D">
          <w:rPr>
            <w:lang w:eastAsia="en-CA"/>
          </w:rPr>
          <w:t>uild a more sustainable peace, as the latest 2016 Peace Accord promotes</w:t>
        </w:r>
      </w:ins>
      <w:r w:rsidRPr="001129EE">
        <w:rPr>
          <w:lang w:eastAsia="en-CA"/>
        </w:rPr>
        <w:t>.</w:t>
      </w:r>
      <w:ins w:id="149" w:author="Microsoft Office User" w:date="2024-04-01T15:01:00Z">
        <w:r w:rsidR="00F1661D">
          <w:rPr>
            <w:lang w:eastAsia="en-CA"/>
          </w:rPr>
          <w:t xml:space="preserve"> </w:t>
        </w:r>
      </w:ins>
      <w:ins w:id="150" w:author="Microsoft Office User" w:date="2024-04-01T15:02:00Z">
        <w:r w:rsidR="00F1661D">
          <w:rPr>
            <w:lang w:eastAsia="en-CA"/>
          </w:rPr>
          <w:t>Mo</w:t>
        </w:r>
      </w:ins>
      <w:ins w:id="151" w:author="Microsoft Office User" w:date="2024-04-01T15:03:00Z">
        <w:r w:rsidR="00F1661D">
          <w:rPr>
            <w:lang w:eastAsia="en-CA"/>
          </w:rPr>
          <w:t xml:space="preserve">reover, the findings suggest the country also </w:t>
        </w:r>
        <w:proofErr w:type="gramStart"/>
        <w:r w:rsidR="00F1661D">
          <w:rPr>
            <w:lang w:eastAsia="en-CA"/>
          </w:rPr>
          <w:t>has the opportunity to</w:t>
        </w:r>
        <w:proofErr w:type="gramEnd"/>
        <w:r w:rsidR="00F1661D">
          <w:rPr>
            <w:lang w:eastAsia="en-CA"/>
          </w:rPr>
          <w:t xml:space="preserve"> grant more attention and resources to the criminal context that ha</w:t>
        </w:r>
      </w:ins>
      <w:ins w:id="152" w:author="Microsoft Office User" w:date="2024-04-01T15:06:00Z">
        <w:r w:rsidR="00F1661D">
          <w:rPr>
            <w:lang w:eastAsia="en-CA"/>
          </w:rPr>
          <w:t>s</w:t>
        </w:r>
      </w:ins>
      <w:ins w:id="153" w:author="Microsoft Office User" w:date="2024-04-01T15:03:00Z">
        <w:r w:rsidR="00F1661D">
          <w:rPr>
            <w:lang w:eastAsia="en-CA"/>
          </w:rPr>
          <w:t xml:space="preserve"> systematically </w:t>
        </w:r>
      </w:ins>
      <w:ins w:id="154" w:author="Microsoft Office User" w:date="2024-04-01T15:04:00Z">
        <w:r w:rsidR="00F1661D">
          <w:rPr>
            <w:lang w:eastAsia="en-CA"/>
          </w:rPr>
          <w:t>reshaped violence and impeded a</w:t>
        </w:r>
      </w:ins>
      <w:ins w:id="155" w:author="Microsoft Office User" w:date="2024-04-01T15:06:00Z">
        <w:r w:rsidR="00F1661D">
          <w:rPr>
            <w:lang w:eastAsia="en-CA"/>
          </w:rPr>
          <w:t>n effective</w:t>
        </w:r>
      </w:ins>
      <w:ins w:id="156" w:author="Microsoft Office User" w:date="2024-04-01T15:04:00Z">
        <w:r w:rsidR="00F1661D">
          <w:rPr>
            <w:lang w:eastAsia="en-CA"/>
          </w:rPr>
          <w:t xml:space="preserve"> transition</w:t>
        </w:r>
      </w:ins>
      <w:ins w:id="157" w:author="Microsoft Office User" w:date="2024-04-01T15:05:00Z">
        <w:r w:rsidR="00F1661D">
          <w:rPr>
            <w:lang w:eastAsia="en-CA"/>
          </w:rPr>
          <w:t xml:space="preserve"> to peace</w:t>
        </w:r>
      </w:ins>
      <w:ins w:id="158" w:author="Microsoft Office User" w:date="2024-04-01T15:07:00Z">
        <w:r w:rsidR="00F1661D">
          <w:rPr>
            <w:lang w:eastAsia="en-CA"/>
          </w:rPr>
          <w:t xml:space="preserve"> and non-recurrence guarantees</w:t>
        </w:r>
      </w:ins>
      <w:ins w:id="159" w:author="Microsoft Office User" w:date="2024-04-01T15:04:00Z">
        <w:r w:rsidR="00F1661D">
          <w:rPr>
            <w:lang w:eastAsia="en-CA"/>
          </w:rPr>
          <w:t>.</w:t>
        </w:r>
      </w:ins>
      <w:r w:rsidRPr="001129EE">
        <w:rPr>
          <w:lang w:eastAsia="en-CA"/>
        </w:rPr>
        <w:t xml:space="preserve"> Groups have shifted from "hard" recruitment like abduction to "soft" tactics, promising protection, gifts, and salaries unlikely in legal contexts, particularly for vulnerable minors.</w:t>
      </w:r>
    </w:p>
    <w:p w14:paraId="654216A2" w14:textId="1C70B798" w:rsidR="001129EE" w:rsidRPr="001129EE" w:rsidRDefault="001129EE" w:rsidP="001129EE">
      <w:pPr>
        <w:spacing w:before="240" w:after="240" w:line="360" w:lineRule="auto"/>
        <w:jc w:val="both"/>
        <w:rPr>
          <w:lang w:eastAsia="en-CA"/>
        </w:rPr>
      </w:pPr>
      <w:r w:rsidRPr="001129EE">
        <w:rPr>
          <w:lang w:eastAsia="en-CA"/>
        </w:rPr>
        <w:t>A notable factor is the discreet growth of Localized armed groups, coinciding with the introduction of "soft" recruitment strategies</w:t>
      </w:r>
      <w:ins w:id="160" w:author="Microsoft Office User" w:date="2024-04-01T15:12:00Z">
        <w:r w:rsidR="007F3424">
          <w:rPr>
            <w:lang w:eastAsia="en-CA"/>
          </w:rPr>
          <w:t>,</w:t>
        </w:r>
      </w:ins>
      <w:ins w:id="161" w:author="Microsoft Office User" w:date="2024-04-01T15:09:00Z">
        <w:r w:rsidR="007F3424">
          <w:rPr>
            <w:lang w:eastAsia="en-CA"/>
          </w:rPr>
          <w:t xml:space="preserve"> that </w:t>
        </w:r>
      </w:ins>
      <w:ins w:id="162" w:author="Microsoft Office User" w:date="2024-04-01T15:10:00Z">
        <w:r w:rsidR="007F3424">
          <w:rPr>
            <w:lang w:eastAsia="en-CA"/>
          </w:rPr>
          <w:t xml:space="preserve">profit on structural violence conditions to avoid raising attention from the Public Force </w:t>
        </w:r>
      </w:ins>
      <w:ins w:id="163" w:author="Microsoft Office User" w:date="2024-04-01T15:13:00Z">
        <w:r w:rsidR="007F3424">
          <w:rPr>
            <w:lang w:eastAsia="en-CA"/>
          </w:rPr>
          <w:t xml:space="preserve">to </w:t>
        </w:r>
      </w:ins>
      <w:ins w:id="164" w:author="Microsoft Office User" w:date="2024-04-01T15:10:00Z">
        <w:r w:rsidR="007F3424">
          <w:rPr>
            <w:lang w:eastAsia="en-CA"/>
          </w:rPr>
          <w:t xml:space="preserve">reach </w:t>
        </w:r>
      </w:ins>
      <w:ins w:id="165" w:author="Microsoft Office User" w:date="2024-04-01T15:11:00Z">
        <w:r w:rsidR="007F3424">
          <w:rPr>
            <w:lang w:eastAsia="en-CA"/>
          </w:rPr>
          <w:t xml:space="preserve">youth in urban contexts </w:t>
        </w:r>
      </w:ins>
      <w:ins w:id="166" w:author="Microsoft Office User" w:date="2024-04-01T15:12:00Z">
        <w:r w:rsidR="007F3424">
          <w:rPr>
            <w:lang w:eastAsia="en-CA"/>
          </w:rPr>
          <w:t xml:space="preserve">and expand the presence and influence of illegal groups across </w:t>
        </w:r>
      </w:ins>
      <w:ins w:id="167" w:author="Microsoft Office User" w:date="2024-04-01T15:13:00Z">
        <w:r w:rsidR="007F3424">
          <w:rPr>
            <w:lang w:eastAsia="en-CA"/>
          </w:rPr>
          <w:t xml:space="preserve">the national territory </w:t>
        </w:r>
      </w:ins>
      <w:ins w:id="168" w:author="Microsoft Office User" w:date="2024-04-01T15:11:00Z">
        <w:r w:rsidR="007F3424">
          <w:rPr>
            <w:lang w:eastAsia="en-CA"/>
          </w:rPr>
          <w:t>as shown</w:t>
        </w:r>
      </w:ins>
      <w:r w:rsidRPr="001129EE">
        <w:rPr>
          <w:lang w:eastAsia="en-CA"/>
        </w:rPr>
        <w:t xml:space="preserve"> </w:t>
      </w:r>
      <w:commentRangeStart w:id="169"/>
      <w:r w:rsidRPr="001129EE">
        <w:rPr>
          <w:lang w:eastAsia="en-CA"/>
        </w:rPr>
        <w:t xml:space="preserve">in </w:t>
      </w:r>
      <w:ins w:id="170" w:author="Microsoft Office User" w:date="2024-04-01T15:08:00Z">
        <w:r w:rsidR="007F3424">
          <w:rPr>
            <w:lang w:eastAsia="en-CA"/>
          </w:rPr>
          <w:t>F</w:t>
        </w:r>
      </w:ins>
      <w:del w:id="171" w:author="Microsoft Office User" w:date="2024-04-01T15:08:00Z">
        <w:r w:rsidRPr="001129EE" w:rsidDel="007F3424">
          <w:rPr>
            <w:lang w:eastAsia="en-CA"/>
          </w:rPr>
          <w:delText xml:space="preserve">the last network </w:delText>
        </w:r>
        <w:commentRangeEnd w:id="169"/>
        <w:r w:rsidR="004E3D2E" w:rsidDel="007F3424">
          <w:rPr>
            <w:rStyle w:val="CommentReference"/>
          </w:rPr>
          <w:commentReference w:id="169"/>
        </w:r>
        <w:r w:rsidRPr="001129EE" w:rsidDel="007F3424">
          <w:rPr>
            <w:lang w:eastAsia="en-CA"/>
          </w:rPr>
          <w:delText>(F</w:delText>
        </w:r>
      </w:del>
      <w:r w:rsidRPr="001129EE">
        <w:rPr>
          <w:lang w:eastAsia="en-CA"/>
        </w:rPr>
        <w:t>igure 10</w:t>
      </w:r>
      <w:del w:id="172" w:author="Microsoft Office User" w:date="2024-04-01T15:08:00Z">
        <w:r w:rsidRPr="001129EE" w:rsidDel="007F3424">
          <w:rPr>
            <w:lang w:eastAsia="en-CA"/>
          </w:rPr>
          <w:delText>)</w:delText>
        </w:r>
      </w:del>
      <w:r w:rsidRPr="001129EE">
        <w:rPr>
          <w:lang w:eastAsia="en-CA"/>
        </w:rPr>
        <w:t>. These groups, dispersed across the country, lack substantial weaponry, blend with civilians to avoid confrontation, operate independently, and are motivated by socio-political influence. Collaboration with Strongholds groups amplifies the influence of Localized groups.</w:t>
      </w:r>
    </w:p>
    <w:p w14:paraId="336B2270" w14:textId="618E6741" w:rsidR="001129EE" w:rsidRPr="001129EE" w:rsidRDefault="001129EE" w:rsidP="001129EE">
      <w:pPr>
        <w:spacing w:before="240" w:after="240" w:line="360" w:lineRule="auto"/>
        <w:jc w:val="both"/>
        <w:rPr>
          <w:lang w:eastAsia="en-CA"/>
        </w:rPr>
      </w:pPr>
      <w:r w:rsidRPr="001129EE">
        <w:rPr>
          <w:lang w:eastAsia="en-CA"/>
        </w:rPr>
        <w:t xml:space="preserve">Data analysis reveals a major challenge in prevention mechanisms by the Ombudsperson’s Office. Despite issuing warnings for two decades, success is </w:t>
      </w:r>
      <w:r w:rsidR="004E3D2E">
        <w:rPr>
          <w:lang w:eastAsia="en-CA"/>
        </w:rPr>
        <w:t xml:space="preserve">rather </w:t>
      </w:r>
      <w:r w:rsidRPr="001129EE">
        <w:rPr>
          <w:lang w:eastAsia="en-CA"/>
        </w:rPr>
        <w:t>limited. A comprehensive analysis of recommendations is hindered by inconclusive data due to changes in form and concepts. Yet, our data indicate Strongholds and Localized groups pose a significant threat, requiring a unified institutional and legal approach for prevention, intervention, and support</w:t>
      </w:r>
      <w:r w:rsidR="004E3D2E">
        <w:rPr>
          <w:lang w:eastAsia="en-CA"/>
        </w:rPr>
        <w:t xml:space="preserve"> of affected youth</w:t>
      </w:r>
      <w:r w:rsidRPr="001129EE">
        <w:rPr>
          <w:lang w:eastAsia="en-CA"/>
        </w:rPr>
        <w:t>. Effective strategies must closely consider cultural and social contexts, draw lessons from other Latin American countries, and prioritize the perspectives of recruited children over focusing solely on involved groups</w:t>
      </w:r>
      <w:r w:rsidR="004E3D2E">
        <w:rPr>
          <w:lang w:eastAsia="en-CA"/>
        </w:rPr>
        <w:t xml:space="preserve"> (see also </w:t>
      </w:r>
      <w:proofErr w:type="spellStart"/>
      <w:r w:rsidR="004E3D2E">
        <w:rPr>
          <w:lang w:eastAsia="en-CA"/>
        </w:rPr>
        <w:t>Bodineau</w:t>
      </w:r>
      <w:proofErr w:type="spellEnd"/>
      <w:r w:rsidR="004E3D2E">
        <w:rPr>
          <w:lang w:eastAsia="en-CA"/>
        </w:rPr>
        <w:t xml:space="preserve"> in this volume)</w:t>
      </w:r>
      <w:r w:rsidRPr="001129EE">
        <w:rPr>
          <w:lang w:eastAsia="en-CA"/>
        </w:rPr>
        <w:t>.</w:t>
      </w:r>
      <w:r w:rsidR="00FD1F78">
        <w:rPr>
          <w:lang w:eastAsia="en-CA"/>
        </w:rPr>
        <w:t xml:space="preserve"> </w:t>
      </w:r>
      <w:r w:rsidR="004E3D2E">
        <w:rPr>
          <w:lang w:eastAsia="en-CA"/>
        </w:rPr>
        <w:t>Updating</w:t>
      </w:r>
      <w:r w:rsidR="00FD1F78">
        <w:rPr>
          <w:lang w:eastAsia="en-CA"/>
        </w:rPr>
        <w:t xml:space="preserve"> group classification</w:t>
      </w:r>
      <w:r w:rsidR="00BE0E88">
        <w:rPr>
          <w:lang w:eastAsia="en-CA"/>
        </w:rPr>
        <w:t>s</w:t>
      </w:r>
      <w:r w:rsidR="00FD1F78">
        <w:rPr>
          <w:lang w:eastAsia="en-CA"/>
        </w:rPr>
        <w:t xml:space="preserve"> or the legal guarantees for truth and reparation for victims regardless of the group </w:t>
      </w:r>
      <w:r w:rsidR="00BE0E88">
        <w:rPr>
          <w:lang w:eastAsia="en-CA"/>
        </w:rPr>
        <w:t xml:space="preserve">remains </w:t>
      </w:r>
      <w:r w:rsidR="00FD1F78">
        <w:rPr>
          <w:lang w:eastAsia="en-CA"/>
        </w:rPr>
        <w:t xml:space="preserve">crucial. </w:t>
      </w:r>
    </w:p>
    <w:p w14:paraId="3014F782" w14:textId="52C8B525" w:rsidR="001129EE" w:rsidRPr="001129EE" w:rsidRDefault="001129EE" w:rsidP="001129EE">
      <w:pPr>
        <w:spacing w:before="240" w:after="240" w:line="360" w:lineRule="auto"/>
        <w:jc w:val="both"/>
        <w:rPr>
          <w:lang w:eastAsia="en-CA"/>
        </w:rPr>
      </w:pPr>
      <w:r w:rsidRPr="001129EE">
        <w:rPr>
          <w:lang w:eastAsia="en-CA"/>
        </w:rPr>
        <w:t xml:space="preserve">In conclusion, our proposal advocates </w:t>
      </w:r>
      <w:proofErr w:type="gramStart"/>
      <w:r w:rsidR="00BE0E88">
        <w:rPr>
          <w:lang w:eastAsia="en-CA"/>
        </w:rPr>
        <w:t xml:space="preserve">to </w:t>
      </w:r>
      <w:r w:rsidRPr="001129EE">
        <w:rPr>
          <w:lang w:eastAsia="en-CA"/>
        </w:rPr>
        <w:t>adopt</w:t>
      </w:r>
      <w:proofErr w:type="gramEnd"/>
      <w:r w:rsidRPr="001129EE">
        <w:rPr>
          <w:lang w:eastAsia="en-CA"/>
        </w:rPr>
        <w:t xml:space="preserve"> inclusive and participatory methodologies </w:t>
      </w:r>
      <w:proofErr w:type="gramStart"/>
      <w:r w:rsidR="00BE0E88">
        <w:rPr>
          <w:lang w:eastAsia="en-CA"/>
        </w:rPr>
        <w:t xml:space="preserve">so as </w:t>
      </w:r>
      <w:r w:rsidRPr="001129EE">
        <w:rPr>
          <w:lang w:eastAsia="en-CA"/>
        </w:rPr>
        <w:t>to</w:t>
      </w:r>
      <w:proofErr w:type="gramEnd"/>
      <w:r w:rsidRPr="001129EE">
        <w:rPr>
          <w:lang w:eastAsia="en-CA"/>
        </w:rPr>
        <w:t xml:space="preserve"> achieve </w:t>
      </w:r>
      <w:r w:rsidR="00FD1F78">
        <w:rPr>
          <w:lang w:eastAsia="en-CA"/>
        </w:rPr>
        <w:t xml:space="preserve">a </w:t>
      </w:r>
      <w:r w:rsidRPr="001129EE">
        <w:rPr>
          <w:lang w:eastAsia="en-CA"/>
        </w:rPr>
        <w:t xml:space="preserve">deeper understanding of the </w:t>
      </w:r>
      <w:r w:rsidR="00BE0E88">
        <w:rPr>
          <w:lang w:eastAsia="en-CA"/>
        </w:rPr>
        <w:t>entangled</w:t>
      </w:r>
      <w:r w:rsidRPr="001129EE">
        <w:rPr>
          <w:lang w:eastAsia="en-CA"/>
        </w:rPr>
        <w:t xml:space="preserve"> relationship</w:t>
      </w:r>
      <w:r w:rsidR="00BE0E88">
        <w:rPr>
          <w:lang w:eastAsia="en-CA"/>
        </w:rPr>
        <w:t>s between minors and violence. This understanding is pivotal to</w:t>
      </w:r>
      <w:r w:rsidRPr="001129EE">
        <w:rPr>
          <w:lang w:eastAsia="en-CA"/>
        </w:rPr>
        <w:t xml:space="preserve"> address the needs</w:t>
      </w:r>
      <w:r w:rsidR="00BE0E88">
        <w:rPr>
          <w:lang w:eastAsia="en-CA"/>
        </w:rPr>
        <w:t xml:space="preserve"> of </w:t>
      </w:r>
      <w:proofErr w:type="gramStart"/>
      <w:r w:rsidR="00BE0E88">
        <w:rPr>
          <w:lang w:eastAsia="en-CA"/>
        </w:rPr>
        <w:t>minors</w:t>
      </w:r>
      <w:r w:rsidRPr="001129EE">
        <w:rPr>
          <w:lang w:eastAsia="en-CA"/>
        </w:rPr>
        <w:t>, and</w:t>
      </w:r>
      <w:proofErr w:type="gramEnd"/>
      <w:r w:rsidRPr="001129EE">
        <w:rPr>
          <w:lang w:eastAsia="en-CA"/>
        </w:rPr>
        <w:t xml:space="preserve"> sensitize group classifications to current challenges. This approach promises significant contributions to prevent</w:t>
      </w:r>
      <w:r w:rsidR="00BE0E88">
        <w:rPr>
          <w:lang w:eastAsia="en-CA"/>
        </w:rPr>
        <w:t xml:space="preserve"> the illicit use of</w:t>
      </w:r>
      <w:r w:rsidRPr="001129EE">
        <w:rPr>
          <w:lang w:eastAsia="en-CA"/>
        </w:rPr>
        <w:t xml:space="preserve"> child</w:t>
      </w:r>
      <w:r w:rsidR="00BE0E88">
        <w:rPr>
          <w:lang w:eastAsia="en-CA"/>
        </w:rPr>
        <w:t xml:space="preserve">ren </w:t>
      </w:r>
      <w:r w:rsidRPr="001129EE">
        <w:rPr>
          <w:lang w:eastAsia="en-CA"/>
        </w:rPr>
        <w:t xml:space="preserve">and </w:t>
      </w:r>
      <w:r w:rsidR="00BE0E88">
        <w:rPr>
          <w:lang w:eastAsia="en-CA"/>
        </w:rPr>
        <w:t xml:space="preserve">to propound </w:t>
      </w:r>
      <w:r w:rsidRPr="001129EE">
        <w:rPr>
          <w:lang w:eastAsia="en-CA"/>
        </w:rPr>
        <w:t xml:space="preserve">post-conflict reconstruction. Implementing this shift requires acknowledging practical challenges and advocating further research on prevention strategies tailored to adolescents </w:t>
      </w:r>
      <w:r w:rsidR="00BE0E88">
        <w:rPr>
          <w:lang w:eastAsia="en-CA"/>
        </w:rPr>
        <w:t>hailing from</w:t>
      </w:r>
      <w:r w:rsidR="00BE0E88" w:rsidRPr="001129EE">
        <w:rPr>
          <w:lang w:eastAsia="en-CA"/>
        </w:rPr>
        <w:t xml:space="preserve"> </w:t>
      </w:r>
      <w:r w:rsidRPr="001129EE">
        <w:rPr>
          <w:lang w:eastAsia="en-CA"/>
        </w:rPr>
        <w:t>complex family backgrounds.</w:t>
      </w:r>
    </w:p>
    <w:p w14:paraId="6295ADC1" w14:textId="216262AF" w:rsidR="00483822" w:rsidRPr="003D1397" w:rsidRDefault="573E89DE" w:rsidP="003D1397">
      <w:pPr>
        <w:spacing w:before="240" w:after="240" w:line="360" w:lineRule="auto"/>
        <w:jc w:val="both"/>
        <w:rPr>
          <w:b/>
          <w:bCs/>
          <w:lang w:val="es-ES" w:eastAsia="en-CA"/>
        </w:rPr>
      </w:pPr>
      <w:r w:rsidRPr="003D1397">
        <w:rPr>
          <w:lang w:eastAsia="en-CA"/>
        </w:rPr>
        <w:lastRenderedPageBreak/>
        <w:t> </w:t>
      </w:r>
      <w:bookmarkStart w:id="173" w:name="_Hlk142037333"/>
      <w:r w:rsidRPr="003D1397">
        <w:rPr>
          <w:b/>
          <w:bCs/>
          <w:lang w:val="es-ES" w:eastAsia="en-CA"/>
        </w:rPr>
        <w:t>BIBLIOGRAPHY</w:t>
      </w:r>
    </w:p>
    <w:bookmarkEnd w:id="173"/>
    <w:p w14:paraId="5A1D846C" w14:textId="4998591B" w:rsidR="00235494" w:rsidRPr="00235494" w:rsidRDefault="00235494" w:rsidP="00235494">
      <w:pPr>
        <w:pStyle w:val="Bibliography"/>
        <w:rPr>
          <w:lang w:val="es-ES"/>
        </w:rPr>
      </w:pPr>
      <w:r w:rsidRPr="00235494">
        <w:rPr>
          <w:lang w:val="es-ES"/>
        </w:rPr>
        <w:t xml:space="preserve">Alvarado, Arturo. 2013. “La violencia juvenil en América Latina.” </w:t>
      </w:r>
      <w:r w:rsidRPr="00235494">
        <w:rPr>
          <w:i/>
          <w:iCs/>
          <w:lang w:val="es-ES"/>
        </w:rPr>
        <w:t>Estudios Sociológicos</w:t>
      </w:r>
      <w:r w:rsidRPr="00235494">
        <w:rPr>
          <w:lang w:val="es-ES"/>
        </w:rPr>
        <w:t xml:space="preserve"> XXXI (91): 229–58.</w:t>
      </w:r>
    </w:p>
    <w:p w14:paraId="396E0697" w14:textId="77777777" w:rsidR="00235494" w:rsidRDefault="00235494" w:rsidP="00235494">
      <w:pPr>
        <w:pStyle w:val="Bibliography"/>
      </w:pPr>
      <w:r w:rsidRPr="00235494">
        <w:rPr>
          <w:lang w:val="es-ES"/>
        </w:rPr>
        <w:t xml:space="preserve">Callejas Fonseca, Leopoldo, and Cupatitzio Piña Mendoza. 2005. “La Estigmatización Social Como Factor Fundamental de La Discriminación Juvenil.” </w:t>
      </w:r>
      <w:r>
        <w:rPr>
          <w:i/>
          <w:iCs/>
        </w:rPr>
        <w:t xml:space="preserve">El </w:t>
      </w:r>
      <w:proofErr w:type="spellStart"/>
      <w:r>
        <w:rPr>
          <w:i/>
          <w:iCs/>
        </w:rPr>
        <w:t>Cotidiano</w:t>
      </w:r>
      <w:proofErr w:type="spellEnd"/>
      <w:r>
        <w:t xml:space="preserve"> 21 (134): 64–70.</w:t>
      </w:r>
    </w:p>
    <w:p w14:paraId="4CFFA326" w14:textId="77777777" w:rsidR="00235494" w:rsidRDefault="00235494" w:rsidP="00235494">
      <w:pPr>
        <w:pStyle w:val="Bibliography"/>
      </w:pPr>
      <w:r>
        <w:t>“Cape Town Principles and Best Practices.” 1997. Symposium on the Prevention of Recruitment of Children into the Armed Forces and on Demobilization and Social Reintegration of Child Soldiers in Africa.</w:t>
      </w:r>
    </w:p>
    <w:p w14:paraId="0622CFE9" w14:textId="77777777" w:rsidR="00235494" w:rsidRDefault="00235494" w:rsidP="00235494">
      <w:pPr>
        <w:pStyle w:val="Bibliography"/>
      </w:pPr>
      <w:proofErr w:type="spellStart"/>
      <w:r>
        <w:t>Cardeli</w:t>
      </w:r>
      <w:proofErr w:type="spellEnd"/>
      <w:r>
        <w:t xml:space="preserve">, Emma, Mia Bloom, Sarah Gillespie, Tanya Zayed, and B. Heidi Ellis. 2022a. “Exploring the Social-Ecological Factors That Mobilize Children into Violence.” </w:t>
      </w:r>
      <w:r>
        <w:rPr>
          <w:i/>
          <w:iCs/>
        </w:rPr>
        <w:t>Terrorism and Political Violence</w:t>
      </w:r>
      <w:r>
        <w:t xml:space="preserve"> 34 (2): 318–40. https://doi.org/10.1080/09546553.2019.1701444.</w:t>
      </w:r>
    </w:p>
    <w:p w14:paraId="008ECEBA" w14:textId="77777777" w:rsidR="00235494" w:rsidRDefault="00235494" w:rsidP="00235494">
      <w:pPr>
        <w:pStyle w:val="Bibliography"/>
      </w:pPr>
      <w:r>
        <w:t xml:space="preserve">———. 2022b. “Exploring the Social-Ecological Factors That Mobilize Children into Violence.” </w:t>
      </w:r>
      <w:r>
        <w:rPr>
          <w:i/>
          <w:iCs/>
        </w:rPr>
        <w:t>Terrorism and Political Violence</w:t>
      </w:r>
      <w:r>
        <w:t xml:space="preserve"> 34 (2): 318–40. https://doi.org/10.1080/09546553.2019.1701444.</w:t>
      </w:r>
    </w:p>
    <w:p w14:paraId="019D6813" w14:textId="77777777" w:rsidR="00235494" w:rsidRPr="00235494" w:rsidRDefault="00235494" w:rsidP="00235494">
      <w:pPr>
        <w:pStyle w:val="Bibliography"/>
        <w:rPr>
          <w:lang w:val="es-ES"/>
        </w:rPr>
      </w:pPr>
      <w:r>
        <w:t xml:space="preserve">Cárdenas Díaz, Javier Alonso, Nadia Stefania Pérez Páez, Raúl Iván Clavijo Mejía, Javier Alonso Cárdenas Díaz, Nadia Stefania Pérez Páez, and Raúl Iván Clavijo Mejía. </w:t>
      </w:r>
      <w:r w:rsidRPr="00235494">
        <w:rPr>
          <w:lang w:val="es-ES"/>
        </w:rPr>
        <w:t xml:space="preserve">2018. “DDR y Comisiones de Verdad, Límites y Puntos de Encuentro: Evidencia desde los Casos de Namibia, El Congo, Indonesia y Colombia.” </w:t>
      </w:r>
      <w:r w:rsidRPr="00235494">
        <w:rPr>
          <w:i/>
          <w:iCs/>
          <w:lang w:val="es-ES"/>
        </w:rPr>
        <w:t>Análisis Político</w:t>
      </w:r>
      <w:r w:rsidRPr="00235494">
        <w:rPr>
          <w:lang w:val="es-ES"/>
        </w:rPr>
        <w:t xml:space="preserve"> 31 (93): 20–42. https://doi.org/10.15446/anpol.v31n93.75615.</w:t>
      </w:r>
    </w:p>
    <w:p w14:paraId="0EAE64B8" w14:textId="77777777" w:rsidR="00235494" w:rsidRPr="00235494" w:rsidRDefault="00235494" w:rsidP="00235494">
      <w:pPr>
        <w:pStyle w:val="Bibliography"/>
        <w:rPr>
          <w:lang w:val="es-ES"/>
        </w:rPr>
      </w:pPr>
      <w:proofErr w:type="spellStart"/>
      <w:r w:rsidRPr="00235494">
        <w:rPr>
          <w:lang w:val="es-ES"/>
        </w:rPr>
        <w:t>Colombian</w:t>
      </w:r>
      <w:proofErr w:type="spellEnd"/>
      <w:r w:rsidRPr="00235494">
        <w:rPr>
          <w:lang w:val="es-ES"/>
        </w:rPr>
        <w:t xml:space="preserve"> </w:t>
      </w:r>
      <w:proofErr w:type="spellStart"/>
      <w:r w:rsidRPr="00235494">
        <w:rPr>
          <w:lang w:val="es-ES"/>
        </w:rPr>
        <w:t>Ministry</w:t>
      </w:r>
      <w:proofErr w:type="spellEnd"/>
      <w:r w:rsidRPr="00235494">
        <w:rPr>
          <w:lang w:val="es-ES"/>
        </w:rPr>
        <w:t xml:space="preserve"> </w:t>
      </w:r>
      <w:proofErr w:type="spellStart"/>
      <w:r w:rsidRPr="00235494">
        <w:rPr>
          <w:lang w:val="es-ES"/>
        </w:rPr>
        <w:t>of</w:t>
      </w:r>
      <w:proofErr w:type="spellEnd"/>
      <w:r w:rsidRPr="00235494">
        <w:rPr>
          <w:lang w:val="es-ES"/>
        </w:rPr>
        <w:t xml:space="preserve"> Defense. 2016. “</w:t>
      </w:r>
      <w:proofErr w:type="spellStart"/>
      <w:r w:rsidRPr="00235494">
        <w:rPr>
          <w:lang w:val="es-ES"/>
        </w:rPr>
        <w:t>Permanent</w:t>
      </w:r>
      <w:proofErr w:type="spellEnd"/>
      <w:r w:rsidRPr="00235494">
        <w:rPr>
          <w:lang w:val="es-ES"/>
        </w:rPr>
        <w:t xml:space="preserve"> Directive No. 15.” https://www.mindefensa.gov.co/irj/go/km/docs/Mindefensa/Documentos/descargas/Prensa/Documentos/dir_15_2016.pdf.</w:t>
      </w:r>
    </w:p>
    <w:p w14:paraId="535A8E37" w14:textId="77777777" w:rsidR="00235494" w:rsidRDefault="00235494" w:rsidP="00235494">
      <w:pPr>
        <w:pStyle w:val="Bibliography"/>
      </w:pPr>
      <w:r>
        <w:t xml:space="preserve">Daly, Sarah Zukerman. 2018. “Determinants of Ex-Combatants’ Attitudes toward Transitional Justice in Colombia.” </w:t>
      </w:r>
      <w:r>
        <w:rPr>
          <w:i/>
          <w:iCs/>
        </w:rPr>
        <w:t>Conflict Management and Peace Science</w:t>
      </w:r>
      <w:r>
        <w:t xml:space="preserve"> 35 (6): 656–73.</w:t>
      </w:r>
    </w:p>
    <w:p w14:paraId="540EBB58" w14:textId="77777777" w:rsidR="00235494" w:rsidRDefault="00235494" w:rsidP="00235494">
      <w:pPr>
        <w:pStyle w:val="Bibliography"/>
      </w:pPr>
      <w:r>
        <w:t xml:space="preserve">Daughton, Ashlynn R., Geoffrey Fairchild, </w:t>
      </w:r>
      <w:proofErr w:type="spellStart"/>
      <w:r>
        <w:t>Chrysm</w:t>
      </w:r>
      <w:proofErr w:type="spellEnd"/>
      <w:r>
        <w:t xml:space="preserve"> Watson Ross, and Sara Y. Del Valle. 2019. “Topic Modeling To Contextualize Event-Based Datasets: The Colombian Peace Process.” In </w:t>
      </w:r>
      <w:r>
        <w:rPr>
          <w:i/>
          <w:iCs/>
        </w:rPr>
        <w:t>Proceedings of the 2nd ACM SIGSPATIAL International Workshop on Advances on Resilient and Intelligent Cities</w:t>
      </w:r>
      <w:r>
        <w:t>, 9–12. ARIC’19. New York, NY, USA: Association for Computing Machinery. https://doi.org/10.1145/3356395.3365540.</w:t>
      </w:r>
    </w:p>
    <w:p w14:paraId="5435FB94" w14:textId="77777777" w:rsidR="00235494" w:rsidRPr="00235494" w:rsidRDefault="00235494" w:rsidP="00235494">
      <w:pPr>
        <w:pStyle w:val="Bibliography"/>
        <w:rPr>
          <w:lang w:val="es-ES"/>
        </w:rPr>
      </w:pPr>
      <w:r w:rsidRPr="00235494">
        <w:rPr>
          <w:lang w:val="es-ES"/>
        </w:rPr>
        <w:t xml:space="preserve">Defensoría del Pueblo. 2022. “Alerta Temprana </w:t>
      </w:r>
      <w:proofErr w:type="spellStart"/>
      <w:r w:rsidRPr="00235494">
        <w:rPr>
          <w:lang w:val="es-ES"/>
        </w:rPr>
        <w:t>N°</w:t>
      </w:r>
      <w:proofErr w:type="spellEnd"/>
      <w:r w:rsidRPr="00235494">
        <w:rPr>
          <w:lang w:val="es-ES"/>
        </w:rPr>
        <w:t xml:space="preserve"> 004-2022 Documento de Advertencia Por Proceso Electoral 2022.” chrome-extension://efaidnbmnnnibpcajpcglclefindmkaj/https://alertasstg.blob.core.windows.net/alertas/004-22.pdf.</w:t>
      </w:r>
    </w:p>
    <w:p w14:paraId="36014A16" w14:textId="77777777" w:rsidR="00235494" w:rsidRPr="00235494" w:rsidRDefault="00235494" w:rsidP="00235494">
      <w:pPr>
        <w:pStyle w:val="Bibliography"/>
        <w:rPr>
          <w:lang w:val="es-ES"/>
        </w:rPr>
      </w:pPr>
      <w:r w:rsidRPr="00235494">
        <w:rPr>
          <w:lang w:val="es-ES"/>
        </w:rPr>
        <w:t xml:space="preserve">Delgado Barón, Mariana. 2011. “La Ley de Justicia y Paz en Colombia: La Configuración de un Subcampo Jurídico-Político y las Luchas Simbólicas por la Inclusión.” </w:t>
      </w:r>
      <w:r w:rsidRPr="00235494">
        <w:rPr>
          <w:i/>
          <w:iCs/>
          <w:lang w:val="es-ES"/>
        </w:rPr>
        <w:t>Revista de Relaciones Internacionales, Estrategia y Seguridad</w:t>
      </w:r>
      <w:r w:rsidRPr="00235494">
        <w:rPr>
          <w:lang w:val="es-ES"/>
        </w:rPr>
        <w:t xml:space="preserve"> 6 (2): 179–94.</w:t>
      </w:r>
    </w:p>
    <w:p w14:paraId="6A84085A" w14:textId="77777777" w:rsidR="00235494" w:rsidRDefault="00235494" w:rsidP="00235494">
      <w:pPr>
        <w:pStyle w:val="Bibliography"/>
      </w:pPr>
      <w:proofErr w:type="spellStart"/>
      <w:r w:rsidRPr="00235494">
        <w:rPr>
          <w:lang w:val="es-ES"/>
        </w:rPr>
        <w:t>Drumbl</w:t>
      </w:r>
      <w:proofErr w:type="spellEnd"/>
      <w:r w:rsidRPr="00235494">
        <w:rPr>
          <w:lang w:val="es-ES"/>
        </w:rPr>
        <w:t xml:space="preserve">, Mark A. 2012a. </w:t>
      </w:r>
      <w:r>
        <w:t xml:space="preserve">“Child Soldiers and Clicktivism: Justice, Myths, and Prevention.” </w:t>
      </w:r>
      <w:r>
        <w:rPr>
          <w:i/>
          <w:iCs/>
        </w:rPr>
        <w:t>Journal of Human Rights Practice</w:t>
      </w:r>
      <w:r>
        <w:t xml:space="preserve"> 4 (3): 481–85. https://doi.org/10.1093/jhuman/hus023.</w:t>
      </w:r>
    </w:p>
    <w:p w14:paraId="66416725" w14:textId="77777777" w:rsidR="00235494" w:rsidRDefault="00235494" w:rsidP="00235494">
      <w:pPr>
        <w:pStyle w:val="Bibliography"/>
      </w:pPr>
      <w:r>
        <w:t xml:space="preserve">———. 2012b. “Child Soldiers and Clicktivism: Justice, Myths, and Prevention.” </w:t>
      </w:r>
      <w:r>
        <w:rPr>
          <w:i/>
          <w:iCs/>
        </w:rPr>
        <w:t>Journal of Human Rights Practice</w:t>
      </w:r>
      <w:r>
        <w:t xml:space="preserve"> 4 (3): 481–85. https://doi.org/10.1093/jhuman/hus023.</w:t>
      </w:r>
    </w:p>
    <w:p w14:paraId="761ED958" w14:textId="77777777" w:rsidR="00235494" w:rsidRDefault="00235494" w:rsidP="00235494">
      <w:pPr>
        <w:pStyle w:val="Bibliography"/>
      </w:pPr>
      <w:r>
        <w:t xml:space="preserve">Durán-Martinez, Angelica. 2018. </w:t>
      </w:r>
      <w:r>
        <w:rPr>
          <w:i/>
          <w:iCs/>
        </w:rPr>
        <w:t>The Politics of Drug Violence: Criminals, Cops and Politicians in Colombia and Mexico</w:t>
      </w:r>
      <w:r>
        <w:t>. Oxford, New York: Oxford University Press.</w:t>
      </w:r>
    </w:p>
    <w:p w14:paraId="1884FC2F" w14:textId="77777777" w:rsidR="00235494" w:rsidRDefault="00235494" w:rsidP="00235494">
      <w:pPr>
        <w:pStyle w:val="Bibliography"/>
      </w:pPr>
      <w:r>
        <w:t xml:space="preserve">Espejo, María Paula. 2021. “Victimizers No More: The Risk of Addressing Conflict’s Actors from Binary Readings *.” </w:t>
      </w:r>
      <w:r>
        <w:rPr>
          <w:i/>
          <w:iCs/>
        </w:rPr>
        <w:t xml:space="preserve">Papel </w:t>
      </w:r>
      <w:proofErr w:type="spellStart"/>
      <w:r>
        <w:rPr>
          <w:i/>
          <w:iCs/>
        </w:rPr>
        <w:t>Político</w:t>
      </w:r>
      <w:proofErr w:type="spellEnd"/>
      <w:r>
        <w:t xml:space="preserve"> 26: 1–13.</w:t>
      </w:r>
    </w:p>
    <w:p w14:paraId="40CB4A40" w14:textId="77777777" w:rsidR="00235494" w:rsidRPr="00A078F8" w:rsidRDefault="00235494" w:rsidP="00235494">
      <w:pPr>
        <w:pStyle w:val="Bibliography"/>
        <w:rPr>
          <w:lang w:val="es-ES"/>
        </w:rPr>
      </w:pPr>
      <w:r>
        <w:lastRenderedPageBreak/>
        <w:t xml:space="preserve">Espejo, Maria Paula. 2021. “Drug-Trafficking in Colombia: The New Civil War Against Democracy and Peacebuilding.” </w:t>
      </w:r>
      <w:proofErr w:type="gramStart"/>
      <w:r w:rsidRPr="00A078F8">
        <w:rPr>
          <w:i/>
          <w:iCs/>
          <w:lang w:val="es-ES"/>
        </w:rPr>
        <w:t>Co-Herencia</w:t>
      </w:r>
      <w:proofErr w:type="gramEnd"/>
      <w:r w:rsidRPr="00A078F8">
        <w:rPr>
          <w:lang w:val="es-ES"/>
        </w:rPr>
        <w:t xml:space="preserve"> 18 (34): 157–92. https://doi.org/10.17230/co-herencia.18.34.6.</w:t>
      </w:r>
    </w:p>
    <w:p w14:paraId="51EC5569" w14:textId="77777777" w:rsidR="00235494" w:rsidRPr="00235494" w:rsidRDefault="00235494" w:rsidP="00235494">
      <w:pPr>
        <w:pStyle w:val="Bibliography"/>
        <w:rPr>
          <w:lang w:val="es-ES"/>
        </w:rPr>
      </w:pPr>
      <w:r w:rsidRPr="00A078F8">
        <w:rPr>
          <w:lang w:val="es-ES"/>
        </w:rPr>
        <w:t xml:space="preserve">Espejo, María Paula. </w:t>
      </w:r>
      <w:r>
        <w:t xml:space="preserve">2023. “Responsibility to Reconcile: Adopting New Terms to Foster Recognition.” </w:t>
      </w:r>
      <w:proofErr w:type="spellStart"/>
      <w:r w:rsidRPr="00235494">
        <w:rPr>
          <w:i/>
          <w:iCs/>
          <w:lang w:val="es-ES"/>
        </w:rPr>
        <w:t>Forum</w:t>
      </w:r>
      <w:proofErr w:type="spellEnd"/>
      <w:r w:rsidRPr="00235494">
        <w:rPr>
          <w:i/>
          <w:iCs/>
          <w:lang w:val="es-ES"/>
        </w:rPr>
        <w:t>. Revista Departamento de Ciencia Política</w:t>
      </w:r>
      <w:r w:rsidRPr="00235494">
        <w:rPr>
          <w:lang w:val="es-ES"/>
        </w:rPr>
        <w:t>, no. 23 (March): 57–79. https://doi.org/10.15446/frdcp.n23.99063.</w:t>
      </w:r>
    </w:p>
    <w:p w14:paraId="72958704" w14:textId="77777777" w:rsidR="00235494" w:rsidRPr="00235494" w:rsidRDefault="00235494" w:rsidP="00235494">
      <w:pPr>
        <w:pStyle w:val="Bibliography"/>
        <w:rPr>
          <w:lang w:val="es-ES"/>
        </w:rPr>
      </w:pPr>
      <w:proofErr w:type="spellStart"/>
      <w:r>
        <w:t>Fenniak</w:t>
      </w:r>
      <w:proofErr w:type="spellEnd"/>
      <w:r>
        <w:t>, Mathieu. 2014. “</w:t>
      </w:r>
      <w:proofErr w:type="spellStart"/>
      <w:r>
        <w:t>Pypdf</w:t>
      </w:r>
      <w:proofErr w:type="spellEnd"/>
      <w:r>
        <w:t xml:space="preserve">: A Pure-Python PDF Library Capable of Splitting, Merging, Cropping, and Transforming PDF Files.” </w:t>
      </w:r>
      <w:r w:rsidRPr="00235494">
        <w:rPr>
          <w:lang w:val="es-ES"/>
        </w:rPr>
        <w:t xml:space="preserve">OS </w:t>
      </w:r>
      <w:proofErr w:type="spellStart"/>
      <w:r w:rsidRPr="00235494">
        <w:rPr>
          <w:lang w:val="es-ES"/>
        </w:rPr>
        <w:t>Independent</w:t>
      </w:r>
      <w:proofErr w:type="spellEnd"/>
      <w:r w:rsidRPr="00235494">
        <w:rPr>
          <w:lang w:val="es-ES"/>
        </w:rPr>
        <w:t>. Python.</w:t>
      </w:r>
    </w:p>
    <w:p w14:paraId="6D69978A" w14:textId="77777777" w:rsidR="00235494" w:rsidRPr="00235494" w:rsidRDefault="00235494" w:rsidP="00235494">
      <w:pPr>
        <w:pStyle w:val="Bibliography"/>
        <w:rPr>
          <w:lang w:val="es-ES"/>
        </w:rPr>
      </w:pPr>
      <w:r w:rsidRPr="00235494">
        <w:rPr>
          <w:lang w:val="es-ES"/>
        </w:rPr>
        <w:t xml:space="preserve">Ferreri </w:t>
      </w:r>
      <w:proofErr w:type="spellStart"/>
      <w:r w:rsidRPr="00235494">
        <w:rPr>
          <w:lang w:val="es-ES"/>
        </w:rPr>
        <w:t>Nápoli</w:t>
      </w:r>
      <w:proofErr w:type="spellEnd"/>
      <w:r w:rsidRPr="00235494">
        <w:rPr>
          <w:lang w:val="es-ES"/>
        </w:rPr>
        <w:t>, Jana. 2022. “La lucha de las víctimas del conflicto armado para la inclusión en el Registro Único de Víctimas - Estudio de cinco casos atendidos en el Centro de Atención a Víctimas del Consultorio Jurídico de la Universidad de Antioquia-.” https://bibliotecadigital.udea.edu.co/handle/10495/32261.</w:t>
      </w:r>
    </w:p>
    <w:p w14:paraId="06E78957" w14:textId="77777777" w:rsidR="00235494" w:rsidRDefault="00235494" w:rsidP="00235494">
      <w:pPr>
        <w:pStyle w:val="Bibliography"/>
      </w:pPr>
      <w:r>
        <w:t xml:space="preserve">Firchow, Pamina. 2018a. </w:t>
      </w:r>
      <w:r>
        <w:rPr>
          <w:i/>
          <w:iCs/>
        </w:rPr>
        <w:t>Reclaiming Everyday Peace: Local Voices in Measurement and Evaluation After War</w:t>
      </w:r>
      <w:r>
        <w:t>. Cambridge: Cambridge University Press. https://doi.org/10.1017/9781108236140.</w:t>
      </w:r>
    </w:p>
    <w:p w14:paraId="7B8C79FC" w14:textId="77777777" w:rsidR="00235494" w:rsidRDefault="00235494" w:rsidP="00235494">
      <w:pPr>
        <w:pStyle w:val="Bibliography"/>
      </w:pPr>
      <w:r>
        <w:t xml:space="preserve">———. 2018b. </w:t>
      </w:r>
      <w:r>
        <w:rPr>
          <w:i/>
          <w:iCs/>
        </w:rPr>
        <w:t>Reclaiming Everyday Peace: Local Voices in Measurement and Evaluation after War</w:t>
      </w:r>
      <w:r>
        <w:t>. Cambridge, United Kingdom: Cambridge University Press.</w:t>
      </w:r>
    </w:p>
    <w:p w14:paraId="5730BF44" w14:textId="77777777" w:rsidR="00235494" w:rsidRDefault="00235494" w:rsidP="00235494">
      <w:pPr>
        <w:pStyle w:val="Bibliography"/>
      </w:pPr>
      <w:r>
        <w:t xml:space="preserve">Fisher, Kirsten J. 2013. </w:t>
      </w:r>
      <w:r>
        <w:rPr>
          <w:i/>
          <w:iCs/>
        </w:rPr>
        <w:t>Transitional Justice for Child Soldiers</w:t>
      </w:r>
      <w:r>
        <w:t>. London: Palgrave Macmillan UK. https://doi.org/10.1057/9781137030504.</w:t>
      </w:r>
    </w:p>
    <w:p w14:paraId="04268453" w14:textId="77777777" w:rsidR="00235494" w:rsidRDefault="00235494" w:rsidP="00235494">
      <w:pPr>
        <w:pStyle w:val="Bibliography"/>
      </w:pPr>
      <w:r>
        <w:t xml:space="preserve">Garbarino, James, Amy Governale, and Danielle Nesi. 2020a. “Vulnerable Children: Protection and Social Reintegration of Child Soldiers and Youth Members of Gangs.” </w:t>
      </w:r>
      <w:r>
        <w:rPr>
          <w:i/>
          <w:iCs/>
        </w:rPr>
        <w:t>Child Abuse &amp; Neglect</w:t>
      </w:r>
      <w:r>
        <w:t>, 30 Years of the Convention on the Rights of the Child: Evolving Progress and Prospects for Child Protection, 110 (December): 104415. https://doi.org/10.1016/j.chiabu.2020.104415.</w:t>
      </w:r>
    </w:p>
    <w:p w14:paraId="54AF17DA" w14:textId="77777777" w:rsidR="00235494" w:rsidRDefault="00235494" w:rsidP="00235494">
      <w:pPr>
        <w:pStyle w:val="Bibliography"/>
      </w:pPr>
      <w:r>
        <w:t xml:space="preserve">———. 2020b. “Vulnerable Children: Protection and Social Reintegration of Child Soldiers and Youth Members of Gangs.” </w:t>
      </w:r>
      <w:r>
        <w:rPr>
          <w:i/>
          <w:iCs/>
        </w:rPr>
        <w:t>Child Abuse &amp; Neglect</w:t>
      </w:r>
      <w:r>
        <w:t>, 30 Years of the Convention on the Rights of the Child: Evolving Progress and Prospects for Child Protection, 110 (December): 104415. https://doi.org/10.1016/j.chiabu.2020.104415.</w:t>
      </w:r>
    </w:p>
    <w:p w14:paraId="5C32ECC5" w14:textId="77777777" w:rsidR="00235494" w:rsidRDefault="00235494" w:rsidP="00235494">
      <w:pPr>
        <w:pStyle w:val="Bibliography"/>
      </w:pPr>
      <w:r w:rsidRPr="00235494">
        <w:rPr>
          <w:lang w:val="es-ES"/>
        </w:rPr>
        <w:t xml:space="preserve">Gordon, Eleanor, </w:t>
      </w:r>
      <w:proofErr w:type="spellStart"/>
      <w:r w:rsidRPr="00235494">
        <w:rPr>
          <w:lang w:val="es-ES"/>
        </w:rPr>
        <w:t>Sebastian</w:t>
      </w:r>
      <w:proofErr w:type="spellEnd"/>
      <w:r w:rsidRPr="00235494">
        <w:rPr>
          <w:lang w:val="es-ES"/>
        </w:rPr>
        <w:t xml:space="preserve"> Restrepo Henao, Alejandra Zuluaga Duque, and Elliot Dolan-Evans. </w:t>
      </w:r>
      <w:r>
        <w:t xml:space="preserve">2020. “Power, Poverty and Peacebuilding: The Violence That Sustains Inequalities and Undermines Peace in Colombia.” </w:t>
      </w:r>
      <w:r>
        <w:rPr>
          <w:i/>
          <w:iCs/>
        </w:rPr>
        <w:t>Conflict, Security &amp; Development</w:t>
      </w:r>
      <w:r>
        <w:t xml:space="preserve"> 20 (6): 697–721. https://doi.org/10.1080/14678802.2020.1848119.</w:t>
      </w:r>
    </w:p>
    <w:p w14:paraId="28B234F5" w14:textId="77777777" w:rsidR="00235494" w:rsidRDefault="00235494" w:rsidP="00235494">
      <w:pPr>
        <w:pStyle w:val="Bibliography"/>
      </w:pPr>
      <w:r>
        <w:t xml:space="preserve">Government of Colombia and FARC-EP. 2016. </w:t>
      </w:r>
      <w:r>
        <w:rPr>
          <w:i/>
          <w:iCs/>
        </w:rPr>
        <w:t>Final Agreement to End the Armed Conflict and Build a Stable and Lasting Peace</w:t>
      </w:r>
      <w:r>
        <w:t>.</w:t>
      </w:r>
    </w:p>
    <w:p w14:paraId="57A66A5A" w14:textId="77777777" w:rsidR="00235494" w:rsidRDefault="00235494" w:rsidP="00235494">
      <w:pPr>
        <w:pStyle w:val="Bibliography"/>
      </w:pPr>
      <w:r>
        <w:t xml:space="preserve">Goyal, Archana, Vishal Gupta, and Manish Kumar. 2018. “Recent Named Entity Recognition and Classification Techniques: A Systematic Review.” </w:t>
      </w:r>
      <w:r>
        <w:rPr>
          <w:i/>
          <w:iCs/>
        </w:rPr>
        <w:t>Computer Science Review</w:t>
      </w:r>
      <w:r>
        <w:t xml:space="preserve"> 29 (August): 21–43. https://doi.org/10.1016/j.cosrev.2018.06.001.</w:t>
      </w:r>
    </w:p>
    <w:p w14:paraId="264AE640" w14:textId="77777777" w:rsidR="00235494" w:rsidRPr="00D0436E" w:rsidRDefault="00235494" w:rsidP="00235494">
      <w:pPr>
        <w:pStyle w:val="Bibliography"/>
        <w:rPr>
          <w:lang w:val="en-CA"/>
          <w:rPrChange w:id="174" w:author="Yadira Lizama Mue" w:date="2024-04-08T08:29:00Z" w16du:dateUtc="2024-04-08T12:29:00Z">
            <w:rPr>
              <w:lang w:val="es-ES"/>
            </w:rPr>
          </w:rPrChange>
        </w:rPr>
      </w:pPr>
      <w:proofErr w:type="spellStart"/>
      <w:r w:rsidRPr="00D0436E">
        <w:rPr>
          <w:lang w:val="en-CA"/>
          <w:rPrChange w:id="175" w:author="Yadira Lizama Mue" w:date="2024-04-08T08:29:00Z" w16du:dateUtc="2024-04-08T12:29:00Z">
            <w:rPr>
              <w:lang w:val="es-ES"/>
            </w:rPr>
          </w:rPrChange>
        </w:rPr>
        <w:t>Guaqueta</w:t>
      </w:r>
      <w:proofErr w:type="spellEnd"/>
      <w:r w:rsidRPr="00D0436E">
        <w:rPr>
          <w:lang w:val="en-CA"/>
          <w:rPrChange w:id="176" w:author="Yadira Lizama Mue" w:date="2024-04-08T08:29:00Z" w16du:dateUtc="2024-04-08T12:29:00Z">
            <w:rPr>
              <w:lang w:val="es-ES"/>
            </w:rPr>
          </w:rPrChange>
        </w:rPr>
        <w:t xml:space="preserve">, Alexandra, and Gerson Arias. </w:t>
      </w:r>
      <w:r w:rsidRPr="00235494">
        <w:rPr>
          <w:lang w:val="es-ES"/>
        </w:rPr>
        <w:t xml:space="preserve">2011. “Impactos de Los Programas de Desmovilización y Reinserción Sobre La Sostenibilidad de La Paz: El Caso de Colombia.” In </w:t>
      </w:r>
      <w:r w:rsidRPr="00235494">
        <w:rPr>
          <w:i/>
          <w:iCs/>
          <w:lang w:val="es-ES"/>
        </w:rPr>
        <w:t>La Desmovilización de Los Paramilitares En Colombia. Entre El Escepticismo y La Esperanza</w:t>
      </w:r>
      <w:r w:rsidRPr="00235494">
        <w:rPr>
          <w:lang w:val="es-ES"/>
        </w:rPr>
        <w:t xml:space="preserve">, 465–513. </w:t>
      </w:r>
      <w:proofErr w:type="spellStart"/>
      <w:r w:rsidRPr="00D0436E">
        <w:rPr>
          <w:lang w:val="en-CA"/>
          <w:rPrChange w:id="177" w:author="Yadira Lizama Mue" w:date="2024-04-08T08:29:00Z" w16du:dateUtc="2024-04-08T12:29:00Z">
            <w:rPr>
              <w:lang w:val="es-ES"/>
            </w:rPr>
          </w:rPrChange>
        </w:rPr>
        <w:t>Ediciones</w:t>
      </w:r>
      <w:proofErr w:type="spellEnd"/>
      <w:r w:rsidRPr="00D0436E">
        <w:rPr>
          <w:lang w:val="en-CA"/>
          <w:rPrChange w:id="178" w:author="Yadira Lizama Mue" w:date="2024-04-08T08:29:00Z" w16du:dateUtc="2024-04-08T12:29:00Z">
            <w:rPr>
              <w:lang w:val="es-ES"/>
            </w:rPr>
          </w:rPrChange>
        </w:rPr>
        <w:t xml:space="preserve"> </w:t>
      </w:r>
      <w:proofErr w:type="spellStart"/>
      <w:r w:rsidRPr="00D0436E">
        <w:rPr>
          <w:lang w:val="en-CA"/>
          <w:rPrChange w:id="179" w:author="Yadira Lizama Mue" w:date="2024-04-08T08:29:00Z" w16du:dateUtc="2024-04-08T12:29:00Z">
            <w:rPr>
              <w:lang w:val="es-ES"/>
            </w:rPr>
          </w:rPrChange>
        </w:rPr>
        <w:t>Uniandes</w:t>
      </w:r>
      <w:proofErr w:type="spellEnd"/>
      <w:r w:rsidRPr="00D0436E">
        <w:rPr>
          <w:lang w:val="en-CA"/>
          <w:rPrChange w:id="180" w:author="Yadira Lizama Mue" w:date="2024-04-08T08:29:00Z" w16du:dateUtc="2024-04-08T12:29:00Z">
            <w:rPr>
              <w:lang w:val="es-ES"/>
            </w:rPr>
          </w:rPrChange>
        </w:rPr>
        <w:t>.</w:t>
      </w:r>
    </w:p>
    <w:p w14:paraId="226FD9C7" w14:textId="77777777" w:rsidR="00235494" w:rsidRDefault="00235494" w:rsidP="00235494">
      <w:pPr>
        <w:pStyle w:val="Bibliography"/>
      </w:pPr>
      <w:r w:rsidRPr="00D0436E">
        <w:rPr>
          <w:lang w:val="en-CA"/>
          <w:rPrChange w:id="181" w:author="Yadira Lizama Mue" w:date="2024-04-08T08:29:00Z" w16du:dateUtc="2024-04-08T12:29:00Z">
            <w:rPr>
              <w:lang w:val="es-ES"/>
            </w:rPr>
          </w:rPrChange>
        </w:rPr>
        <w:t xml:space="preserve">Gutiérrez D., José Antonio, and Frances Thomson. </w:t>
      </w:r>
      <w:r>
        <w:t xml:space="preserve">2021. “Rebels-Turned-Narcos? The FARC-EP’s Political Involvement in Colombia’s Cocaine Economy.” </w:t>
      </w:r>
      <w:r>
        <w:rPr>
          <w:i/>
          <w:iCs/>
        </w:rPr>
        <w:t>Studies in Conflict &amp; Terrorism</w:t>
      </w:r>
      <w:r>
        <w:t xml:space="preserve"> 44 (1): 26–51. https://doi.org/10.1080/1057610X.2020.1793456.</w:t>
      </w:r>
    </w:p>
    <w:p w14:paraId="3802676F" w14:textId="77777777" w:rsidR="00235494" w:rsidRPr="00235494" w:rsidRDefault="00235494" w:rsidP="00235494">
      <w:pPr>
        <w:pStyle w:val="Bibliography"/>
        <w:rPr>
          <w:lang w:val="es-ES"/>
        </w:rPr>
      </w:pPr>
      <w:r>
        <w:lastRenderedPageBreak/>
        <w:t xml:space="preserve">Gutierrez, Eric Dante. 2020. “The Paradox of Illicit Economies: Survival, Resilience, and the Limits of Development and Drug Policy Orthodoxy.” </w:t>
      </w:r>
      <w:proofErr w:type="spellStart"/>
      <w:r w:rsidRPr="00235494">
        <w:rPr>
          <w:i/>
          <w:iCs/>
          <w:lang w:val="es-ES"/>
        </w:rPr>
        <w:t>Globalizations</w:t>
      </w:r>
      <w:proofErr w:type="spellEnd"/>
      <w:r w:rsidRPr="00235494">
        <w:rPr>
          <w:lang w:val="es-ES"/>
        </w:rPr>
        <w:t xml:space="preserve"> 17 (6): 1008–26. https://doi.org/10.1080/14747731.2020.1718825.</w:t>
      </w:r>
    </w:p>
    <w:p w14:paraId="4F46D362" w14:textId="77777777" w:rsidR="00235494" w:rsidRPr="00D0436E" w:rsidRDefault="00235494" w:rsidP="00235494">
      <w:pPr>
        <w:pStyle w:val="Bibliography"/>
        <w:rPr>
          <w:lang w:val="es-ES"/>
          <w:rPrChange w:id="182" w:author="Yadira Lizama Mue" w:date="2024-04-08T08:29:00Z" w16du:dateUtc="2024-04-08T12:29:00Z">
            <w:rPr/>
          </w:rPrChange>
        </w:rPr>
      </w:pPr>
      <w:r w:rsidRPr="00235494">
        <w:rPr>
          <w:lang w:val="es-ES"/>
        </w:rPr>
        <w:t xml:space="preserve">Guzmán Campos, Germán, Orlando Fals-Borda, and Eduardo Umaña Luna. 2005. </w:t>
      </w:r>
      <w:r w:rsidRPr="00D0436E">
        <w:rPr>
          <w:i/>
          <w:iCs/>
          <w:lang w:val="es-ES"/>
          <w:rPrChange w:id="183" w:author="Yadira Lizama Mue" w:date="2024-04-08T08:29:00Z" w16du:dateUtc="2024-04-08T12:29:00Z">
            <w:rPr>
              <w:i/>
              <w:iCs/>
            </w:rPr>
          </w:rPrChange>
        </w:rPr>
        <w:t>La violencia en Colombia</w:t>
      </w:r>
      <w:r w:rsidRPr="00D0436E">
        <w:rPr>
          <w:lang w:val="es-ES"/>
          <w:rPrChange w:id="184" w:author="Yadira Lizama Mue" w:date="2024-04-08T08:29:00Z" w16du:dateUtc="2024-04-08T12:29:00Z">
            <w:rPr/>
          </w:rPrChange>
        </w:rPr>
        <w:t>. Taurus.</w:t>
      </w:r>
    </w:p>
    <w:p w14:paraId="6B282A12" w14:textId="77777777" w:rsidR="00235494" w:rsidRDefault="00235494" w:rsidP="00235494">
      <w:pPr>
        <w:pStyle w:val="Bibliography"/>
      </w:pPr>
      <w:proofErr w:type="spellStart"/>
      <w:r w:rsidRPr="00D0436E">
        <w:rPr>
          <w:lang w:val="es-ES"/>
          <w:rPrChange w:id="185" w:author="Yadira Lizama Mue" w:date="2024-04-08T08:29:00Z" w16du:dateUtc="2024-04-08T12:29:00Z">
            <w:rPr/>
          </w:rPrChange>
        </w:rPr>
        <w:t>Hoffstaetter</w:t>
      </w:r>
      <w:proofErr w:type="spellEnd"/>
      <w:r w:rsidRPr="00D0436E">
        <w:rPr>
          <w:lang w:val="es-ES"/>
          <w:rPrChange w:id="186" w:author="Yadira Lizama Mue" w:date="2024-04-08T08:29:00Z" w16du:dateUtc="2024-04-08T12:29:00Z">
            <w:rPr/>
          </w:rPrChange>
        </w:rPr>
        <w:t xml:space="preserve">, Samuel, </w:t>
      </w:r>
      <w:proofErr w:type="spellStart"/>
      <w:r w:rsidRPr="00D0436E">
        <w:rPr>
          <w:lang w:val="es-ES"/>
          <w:rPrChange w:id="187" w:author="Yadira Lizama Mue" w:date="2024-04-08T08:29:00Z" w16du:dateUtc="2024-04-08T12:29:00Z">
            <w:rPr/>
          </w:rPrChange>
        </w:rPr>
        <w:t>Juarez</w:t>
      </w:r>
      <w:proofErr w:type="spellEnd"/>
      <w:r w:rsidRPr="00D0436E">
        <w:rPr>
          <w:lang w:val="es-ES"/>
          <w:rPrChange w:id="188" w:author="Yadira Lizama Mue" w:date="2024-04-08T08:29:00Z" w16du:dateUtc="2024-04-08T12:29:00Z">
            <w:rPr/>
          </w:rPrChange>
        </w:rPr>
        <w:t xml:space="preserve"> </w:t>
      </w:r>
      <w:proofErr w:type="spellStart"/>
      <w:r w:rsidRPr="00D0436E">
        <w:rPr>
          <w:lang w:val="es-ES"/>
          <w:rPrChange w:id="189" w:author="Yadira Lizama Mue" w:date="2024-04-08T08:29:00Z" w16du:dateUtc="2024-04-08T12:29:00Z">
            <w:rPr/>
          </w:rPrChange>
        </w:rPr>
        <w:t>Bochi</w:t>
      </w:r>
      <w:proofErr w:type="spellEnd"/>
      <w:r w:rsidRPr="00D0436E">
        <w:rPr>
          <w:lang w:val="es-ES"/>
          <w:rPrChange w:id="190" w:author="Yadira Lizama Mue" w:date="2024-04-08T08:29:00Z" w16du:dateUtc="2024-04-08T12:29:00Z">
            <w:rPr/>
          </w:rPrChange>
        </w:rPr>
        <w:t xml:space="preserve">, Matthias Lee, Lars </w:t>
      </w:r>
      <w:proofErr w:type="spellStart"/>
      <w:r w:rsidRPr="00D0436E">
        <w:rPr>
          <w:lang w:val="es-ES"/>
          <w:rPrChange w:id="191" w:author="Yadira Lizama Mue" w:date="2024-04-08T08:29:00Z" w16du:dateUtc="2024-04-08T12:29:00Z">
            <w:rPr/>
          </w:rPrChange>
        </w:rPr>
        <w:t>Kistner</w:t>
      </w:r>
      <w:proofErr w:type="spellEnd"/>
      <w:r w:rsidRPr="00D0436E">
        <w:rPr>
          <w:lang w:val="es-ES"/>
          <w:rPrChange w:id="192" w:author="Yadira Lizama Mue" w:date="2024-04-08T08:29:00Z" w16du:dateUtc="2024-04-08T12:29:00Z">
            <w:rPr/>
          </w:rPrChange>
        </w:rPr>
        <w:t xml:space="preserve">, Ryan Mitchell, Emilio </w:t>
      </w:r>
      <w:proofErr w:type="spellStart"/>
      <w:r w:rsidRPr="00D0436E">
        <w:rPr>
          <w:lang w:val="es-ES"/>
          <w:rPrChange w:id="193" w:author="Yadira Lizama Mue" w:date="2024-04-08T08:29:00Z" w16du:dateUtc="2024-04-08T12:29:00Z">
            <w:rPr/>
          </w:rPrChange>
        </w:rPr>
        <w:t>Cecchini</w:t>
      </w:r>
      <w:proofErr w:type="spellEnd"/>
      <w:r w:rsidRPr="00D0436E">
        <w:rPr>
          <w:lang w:val="es-ES"/>
          <w:rPrChange w:id="194" w:author="Yadira Lizama Mue" w:date="2024-04-08T08:29:00Z" w16du:dateUtc="2024-04-08T12:29:00Z">
            <w:rPr/>
          </w:rPrChange>
        </w:rPr>
        <w:t xml:space="preserve">, John Hagen, </w:t>
      </w:r>
      <w:proofErr w:type="spellStart"/>
      <w:r w:rsidRPr="00D0436E">
        <w:rPr>
          <w:lang w:val="es-ES"/>
          <w:rPrChange w:id="195" w:author="Yadira Lizama Mue" w:date="2024-04-08T08:29:00Z" w16du:dateUtc="2024-04-08T12:29:00Z">
            <w:rPr/>
          </w:rPrChange>
        </w:rPr>
        <w:t>Darius</w:t>
      </w:r>
      <w:proofErr w:type="spellEnd"/>
      <w:r w:rsidRPr="00D0436E">
        <w:rPr>
          <w:lang w:val="es-ES"/>
          <w:rPrChange w:id="196" w:author="Yadira Lizama Mue" w:date="2024-04-08T08:29:00Z" w16du:dateUtc="2024-04-08T12:29:00Z">
            <w:rPr/>
          </w:rPrChange>
        </w:rPr>
        <w:t xml:space="preserve"> </w:t>
      </w:r>
      <w:proofErr w:type="spellStart"/>
      <w:r w:rsidRPr="00D0436E">
        <w:rPr>
          <w:lang w:val="es-ES"/>
          <w:rPrChange w:id="197" w:author="Yadira Lizama Mue" w:date="2024-04-08T08:29:00Z" w16du:dateUtc="2024-04-08T12:29:00Z">
            <w:rPr/>
          </w:rPrChange>
        </w:rPr>
        <w:t>Morawiec</w:t>
      </w:r>
      <w:proofErr w:type="spellEnd"/>
      <w:r w:rsidRPr="00D0436E">
        <w:rPr>
          <w:lang w:val="es-ES"/>
          <w:rPrChange w:id="198" w:author="Yadira Lizama Mue" w:date="2024-04-08T08:29:00Z" w16du:dateUtc="2024-04-08T12:29:00Z">
            <w:rPr/>
          </w:rPrChange>
        </w:rPr>
        <w:t xml:space="preserve">, Eddie </w:t>
      </w:r>
      <w:proofErr w:type="spellStart"/>
      <w:r w:rsidRPr="00D0436E">
        <w:rPr>
          <w:lang w:val="es-ES"/>
          <w:rPrChange w:id="199" w:author="Yadira Lizama Mue" w:date="2024-04-08T08:29:00Z" w16du:dateUtc="2024-04-08T12:29:00Z">
            <w:rPr/>
          </w:rPrChange>
        </w:rPr>
        <w:t>Bedada</w:t>
      </w:r>
      <w:proofErr w:type="spellEnd"/>
      <w:r w:rsidRPr="00D0436E">
        <w:rPr>
          <w:lang w:val="es-ES"/>
          <w:rPrChange w:id="200" w:author="Yadira Lizama Mue" w:date="2024-04-08T08:29:00Z" w16du:dateUtc="2024-04-08T12:29:00Z">
            <w:rPr/>
          </w:rPrChange>
        </w:rPr>
        <w:t xml:space="preserve">, and </w:t>
      </w:r>
      <w:proofErr w:type="spellStart"/>
      <w:r w:rsidRPr="00D0436E">
        <w:rPr>
          <w:lang w:val="es-ES"/>
          <w:rPrChange w:id="201" w:author="Yadira Lizama Mue" w:date="2024-04-08T08:29:00Z" w16du:dateUtc="2024-04-08T12:29:00Z">
            <w:rPr/>
          </w:rPrChange>
        </w:rPr>
        <w:t>Uğurcan</w:t>
      </w:r>
      <w:proofErr w:type="spellEnd"/>
      <w:r w:rsidRPr="00D0436E">
        <w:rPr>
          <w:lang w:val="es-ES"/>
          <w:rPrChange w:id="202" w:author="Yadira Lizama Mue" w:date="2024-04-08T08:29:00Z" w16du:dateUtc="2024-04-08T12:29:00Z">
            <w:rPr/>
          </w:rPrChange>
        </w:rPr>
        <w:t xml:space="preserve"> </w:t>
      </w:r>
      <w:proofErr w:type="spellStart"/>
      <w:r w:rsidRPr="00D0436E">
        <w:rPr>
          <w:lang w:val="es-ES"/>
          <w:rPrChange w:id="203" w:author="Yadira Lizama Mue" w:date="2024-04-08T08:29:00Z" w16du:dateUtc="2024-04-08T12:29:00Z">
            <w:rPr/>
          </w:rPrChange>
        </w:rPr>
        <w:t>Akyüz</w:t>
      </w:r>
      <w:proofErr w:type="spellEnd"/>
      <w:r w:rsidRPr="00D0436E">
        <w:rPr>
          <w:lang w:val="es-ES"/>
          <w:rPrChange w:id="204" w:author="Yadira Lizama Mue" w:date="2024-04-08T08:29:00Z" w16du:dateUtc="2024-04-08T12:29:00Z">
            <w:rPr/>
          </w:rPrChange>
        </w:rPr>
        <w:t xml:space="preserve">. </w:t>
      </w:r>
      <w:r>
        <w:t>(2010) 2023. “Python Tesseract.” Python. https://github.com/madmaze/pytesseract.</w:t>
      </w:r>
    </w:p>
    <w:p w14:paraId="7EE2DBB6" w14:textId="77777777" w:rsidR="00235494" w:rsidRDefault="00235494" w:rsidP="00235494">
      <w:pPr>
        <w:pStyle w:val="Bibliography"/>
      </w:pPr>
      <w:proofErr w:type="spellStart"/>
      <w:r>
        <w:t>Honnibal</w:t>
      </w:r>
      <w:proofErr w:type="spellEnd"/>
      <w:r>
        <w:t xml:space="preserve">, Matthew, Ines Montani, Sofie Van </w:t>
      </w:r>
      <w:proofErr w:type="spellStart"/>
      <w:r>
        <w:t>Landeghem</w:t>
      </w:r>
      <w:proofErr w:type="spellEnd"/>
      <w:r>
        <w:t>, and Adriane Boyd. (2014) 2020. “</w:t>
      </w:r>
      <w:proofErr w:type="spellStart"/>
      <w:r>
        <w:t>spaCy</w:t>
      </w:r>
      <w:proofErr w:type="spellEnd"/>
      <w:r>
        <w:t>: Industrial-Strength Natural Language Processing in Python.” Python. https://doi.org/10.5281/zenodo.1212303.</w:t>
      </w:r>
    </w:p>
    <w:p w14:paraId="6013D9F7" w14:textId="77777777" w:rsidR="00235494" w:rsidRDefault="00235494" w:rsidP="00235494">
      <w:pPr>
        <w:pStyle w:val="Bibliography"/>
      </w:pPr>
      <w:proofErr w:type="spellStart"/>
      <w:r>
        <w:t>Imbusch</w:t>
      </w:r>
      <w:proofErr w:type="spellEnd"/>
      <w:r>
        <w:t xml:space="preserve">, Peter, Michel </w:t>
      </w:r>
      <w:proofErr w:type="spellStart"/>
      <w:r>
        <w:t>Misse</w:t>
      </w:r>
      <w:proofErr w:type="spellEnd"/>
      <w:r>
        <w:t xml:space="preserve">, and Fernando Carrión. 2011. “Violence Research in Latin America and the Caribbean: A Literature Review.” </w:t>
      </w:r>
      <w:r>
        <w:rPr>
          <w:i/>
          <w:iCs/>
        </w:rPr>
        <w:t>International Journal of Conflict and Violence (IJCV)</w:t>
      </w:r>
      <w:r>
        <w:t xml:space="preserve"> 5 (1): 87–154. https://doi.org/10.4119/ijcv-2851.</w:t>
      </w:r>
    </w:p>
    <w:p w14:paraId="749DB484" w14:textId="77777777" w:rsidR="00235494" w:rsidRPr="00235494" w:rsidRDefault="00235494" w:rsidP="00235494">
      <w:pPr>
        <w:pStyle w:val="Bibliography"/>
        <w:rPr>
          <w:lang w:val="fr-CA"/>
        </w:rPr>
      </w:pPr>
      <w:r w:rsidRPr="00235494">
        <w:rPr>
          <w:lang w:val="fr-CA"/>
        </w:rPr>
        <w:t>Kelly, Ryan. 2011. “</w:t>
      </w:r>
      <w:proofErr w:type="spellStart"/>
      <w:r w:rsidRPr="00235494">
        <w:rPr>
          <w:lang w:val="fr-CA"/>
        </w:rPr>
        <w:t>PyEnchant</w:t>
      </w:r>
      <w:proofErr w:type="spellEnd"/>
      <w:r w:rsidRPr="00235494">
        <w:rPr>
          <w:lang w:val="fr-CA"/>
        </w:rPr>
        <w:t xml:space="preserve"> — </w:t>
      </w:r>
      <w:proofErr w:type="spellStart"/>
      <w:r w:rsidRPr="00235494">
        <w:rPr>
          <w:lang w:val="fr-CA"/>
        </w:rPr>
        <w:t>PyEnchant</w:t>
      </w:r>
      <w:proofErr w:type="spellEnd"/>
      <w:r w:rsidRPr="00235494">
        <w:rPr>
          <w:lang w:val="fr-CA"/>
        </w:rPr>
        <w:t xml:space="preserve"> 3.3.0rc1 Documentation.” http://pyenchant.github.io/pyenchant/index.html.</w:t>
      </w:r>
    </w:p>
    <w:p w14:paraId="61231959" w14:textId="77777777" w:rsidR="00235494" w:rsidRPr="00235494" w:rsidRDefault="00235494" w:rsidP="00235494">
      <w:pPr>
        <w:pStyle w:val="Bibliography"/>
        <w:rPr>
          <w:lang w:val="es-ES"/>
        </w:rPr>
      </w:pPr>
      <w:proofErr w:type="spellStart"/>
      <w:r>
        <w:t>Kiyala</w:t>
      </w:r>
      <w:proofErr w:type="spellEnd"/>
      <w:r>
        <w:t xml:space="preserve">, Jean </w:t>
      </w:r>
      <w:proofErr w:type="spellStart"/>
      <w:r>
        <w:t>Chrysostome</w:t>
      </w:r>
      <w:proofErr w:type="spellEnd"/>
      <w:r>
        <w:t xml:space="preserve"> K. 2018. “Combining Restorative Justice and Social Justice: Prospects of Child Soldiering Transitional Justice.” </w:t>
      </w:r>
      <w:proofErr w:type="spellStart"/>
      <w:r w:rsidRPr="00235494">
        <w:rPr>
          <w:i/>
          <w:iCs/>
          <w:lang w:val="es-ES"/>
        </w:rPr>
        <w:t>African</w:t>
      </w:r>
      <w:proofErr w:type="spellEnd"/>
      <w:r w:rsidRPr="00235494">
        <w:rPr>
          <w:i/>
          <w:iCs/>
          <w:lang w:val="es-ES"/>
        </w:rPr>
        <w:t xml:space="preserve"> Security </w:t>
      </w:r>
      <w:proofErr w:type="spellStart"/>
      <w:r w:rsidRPr="00235494">
        <w:rPr>
          <w:i/>
          <w:iCs/>
          <w:lang w:val="es-ES"/>
        </w:rPr>
        <w:t>Review</w:t>
      </w:r>
      <w:proofErr w:type="spellEnd"/>
      <w:r w:rsidRPr="00235494">
        <w:rPr>
          <w:lang w:val="es-ES"/>
        </w:rPr>
        <w:t xml:space="preserve"> 27 (3–4): 193–211. https://doi.org/10.1080/10246029.2018.1559868.</w:t>
      </w:r>
    </w:p>
    <w:p w14:paraId="1A904CAB" w14:textId="77777777" w:rsidR="00235494" w:rsidRPr="00235494" w:rsidRDefault="00235494" w:rsidP="00235494">
      <w:pPr>
        <w:pStyle w:val="Bibliography"/>
        <w:rPr>
          <w:lang w:val="es-ES"/>
        </w:rPr>
      </w:pPr>
      <w:r w:rsidRPr="00235494">
        <w:rPr>
          <w:lang w:val="es-ES"/>
        </w:rPr>
        <w:t>La Comisión. 2022. “Cifras de la Comisión de la Verdad presentadas junto con el Informe Final.” 2022. https://web.comisiondelaverdad.co/actualidad/noticias/principales-cifras-comision-de-la-verdad-informe-final.</w:t>
      </w:r>
    </w:p>
    <w:p w14:paraId="2CD9EDBA" w14:textId="77777777" w:rsidR="00235494" w:rsidRDefault="00235494" w:rsidP="00235494">
      <w:pPr>
        <w:pStyle w:val="Bibliography"/>
      </w:pPr>
      <w:proofErr w:type="spellStart"/>
      <w:r>
        <w:t>Laengle</w:t>
      </w:r>
      <w:proofErr w:type="spellEnd"/>
      <w:r>
        <w:t xml:space="preserve"> </w:t>
      </w:r>
      <w:proofErr w:type="spellStart"/>
      <w:r>
        <w:t>Scarlazetta</w:t>
      </w:r>
      <w:proofErr w:type="spellEnd"/>
      <w:r>
        <w:t xml:space="preserve">, Sigifredo, Gino Loyola Fuentes, and David </w:t>
      </w:r>
      <w:proofErr w:type="spellStart"/>
      <w:r>
        <w:t>Tobón</w:t>
      </w:r>
      <w:proofErr w:type="spellEnd"/>
      <w:r>
        <w:t xml:space="preserve"> Orozco. 2020. “Bargaining under Polarization: The Case of the Colombian Armed Conflict.” </w:t>
      </w:r>
      <w:r>
        <w:rPr>
          <w:i/>
          <w:iCs/>
        </w:rPr>
        <w:t>Journal of Peace Research</w:t>
      </w:r>
      <w:r>
        <w:t>. https://doi.org/10.1177/0022343319892675.</w:t>
      </w:r>
    </w:p>
    <w:p w14:paraId="3F81B57D" w14:textId="77777777" w:rsidR="00235494" w:rsidRPr="00235494" w:rsidRDefault="00235494" w:rsidP="00235494">
      <w:pPr>
        <w:pStyle w:val="Bibliography"/>
        <w:rPr>
          <w:lang w:val="es-ES"/>
        </w:rPr>
      </w:pPr>
      <w:proofErr w:type="spellStart"/>
      <w:r w:rsidRPr="00D0436E">
        <w:rPr>
          <w:lang w:val="en-CA"/>
          <w:rPrChange w:id="205" w:author="Yadira Lizama Mue" w:date="2024-04-08T08:29:00Z" w16du:dateUtc="2024-04-08T12:29:00Z">
            <w:rPr>
              <w:lang w:val="es-ES"/>
            </w:rPr>
          </w:rPrChange>
        </w:rPr>
        <w:t>Leongómez</w:t>
      </w:r>
      <w:proofErr w:type="spellEnd"/>
      <w:r w:rsidRPr="00D0436E">
        <w:rPr>
          <w:lang w:val="en-CA"/>
          <w:rPrChange w:id="206" w:author="Yadira Lizama Mue" w:date="2024-04-08T08:29:00Z" w16du:dateUtc="2024-04-08T12:29:00Z">
            <w:rPr>
              <w:lang w:val="es-ES"/>
            </w:rPr>
          </w:rPrChange>
        </w:rPr>
        <w:t xml:space="preserve">, Eduardo Pizarro. </w:t>
      </w:r>
      <w:r w:rsidRPr="00235494">
        <w:rPr>
          <w:lang w:val="es-ES"/>
        </w:rPr>
        <w:t xml:space="preserve">1991. “Elementos para una sociología de la guerrilla en Colombia.” </w:t>
      </w:r>
      <w:r w:rsidRPr="00235494">
        <w:rPr>
          <w:i/>
          <w:iCs/>
          <w:lang w:val="es-ES"/>
        </w:rPr>
        <w:t>Análisis Político</w:t>
      </w:r>
      <w:r w:rsidRPr="00235494">
        <w:rPr>
          <w:lang w:val="es-ES"/>
        </w:rPr>
        <w:t>, no. 12 (</w:t>
      </w:r>
      <w:proofErr w:type="spellStart"/>
      <w:r w:rsidRPr="00235494">
        <w:rPr>
          <w:lang w:val="es-ES"/>
        </w:rPr>
        <w:t>January</w:t>
      </w:r>
      <w:proofErr w:type="spellEnd"/>
      <w:r w:rsidRPr="00235494">
        <w:rPr>
          <w:lang w:val="es-ES"/>
        </w:rPr>
        <w:t>): 7–22.</w:t>
      </w:r>
    </w:p>
    <w:p w14:paraId="6E1C49BC" w14:textId="77777777" w:rsidR="00235494" w:rsidRDefault="00235494" w:rsidP="00235494">
      <w:pPr>
        <w:pStyle w:val="Bibliography"/>
      </w:pPr>
      <w:r w:rsidRPr="00235494">
        <w:rPr>
          <w:lang w:val="es-ES"/>
        </w:rPr>
        <w:t xml:space="preserve">Lizama-Mué, Yadira, and Juan-Luis Suarez. </w:t>
      </w:r>
      <w:r>
        <w:t xml:space="preserve">2022. “The Reddit Data Analysis Pipeline for Researchers.” In </w:t>
      </w:r>
      <w:r>
        <w:rPr>
          <w:i/>
          <w:iCs/>
        </w:rPr>
        <w:t>The SAGE Handbook of Social Media Research Methods</w:t>
      </w:r>
      <w:r>
        <w:t>, edited by Anabel Quan-Haase and Luke Sloan, 546–67. SAGE.</w:t>
      </w:r>
    </w:p>
    <w:p w14:paraId="4E459C85" w14:textId="77777777" w:rsidR="00235494" w:rsidRDefault="00235494" w:rsidP="00235494">
      <w:pPr>
        <w:pStyle w:val="Bibliography"/>
      </w:pPr>
      <w:r>
        <w:t xml:space="preserve">Nagle, Luz E. 2008a. “Criminal Gangs in Latin America: The Next Great Threat to Regional Security and Stability.” </w:t>
      </w:r>
      <w:r>
        <w:rPr>
          <w:i/>
          <w:iCs/>
        </w:rPr>
        <w:t>Texas Hispanic Journal of Law &amp; Policy</w:t>
      </w:r>
      <w:r>
        <w:t xml:space="preserve"> 14: 7–28.</w:t>
      </w:r>
    </w:p>
    <w:p w14:paraId="5F927175" w14:textId="77777777" w:rsidR="00235494" w:rsidRDefault="00235494" w:rsidP="00235494">
      <w:pPr>
        <w:pStyle w:val="Bibliography"/>
      </w:pPr>
      <w:r>
        <w:t xml:space="preserve">———. 2008b. “Criminal Gangs in Latin America: The Next Great Threat to Regional Security and Stability.” </w:t>
      </w:r>
      <w:r>
        <w:rPr>
          <w:i/>
          <w:iCs/>
        </w:rPr>
        <w:t>Texas Hispanic Journal of Law &amp; Policy</w:t>
      </w:r>
      <w:r>
        <w:t xml:space="preserve"> 14: 7–28.</w:t>
      </w:r>
    </w:p>
    <w:p w14:paraId="101778DD" w14:textId="77777777" w:rsidR="00235494" w:rsidRPr="00235494" w:rsidRDefault="00235494" w:rsidP="00235494">
      <w:pPr>
        <w:pStyle w:val="Bibliography"/>
        <w:rPr>
          <w:lang w:val="es-ES"/>
        </w:rPr>
      </w:pPr>
      <w:r w:rsidRPr="00D0436E">
        <w:rPr>
          <w:lang w:val="en-CA"/>
          <w:rPrChange w:id="207" w:author="Yadira Lizama Mue" w:date="2024-04-08T08:29:00Z" w16du:dateUtc="2024-04-08T12:29:00Z">
            <w:rPr>
              <w:lang w:val="es-ES"/>
            </w:rPr>
          </w:rPrChange>
        </w:rPr>
        <w:t xml:space="preserve">Olarte, Gladys Carolina Chavarría. </w:t>
      </w:r>
      <w:r w:rsidRPr="00235494">
        <w:rPr>
          <w:lang w:val="es-ES"/>
        </w:rPr>
        <w:t xml:space="preserve">2012. “Estrategias utilizadas para la satisfacción de la garantía de no repetición en desmovilizados de grupos armados ilegales: un estudio con desmovilizados de grupos paramilitares de las Autodefensas Unidas de Colombia. Medellín, Valle de Aburrá – Colombia.” </w:t>
      </w:r>
      <w:r w:rsidRPr="00235494">
        <w:rPr>
          <w:i/>
          <w:iCs/>
          <w:lang w:val="es-ES"/>
        </w:rPr>
        <w:t>Revista de la Facultad de Derecho y Ciencias Políticas</w:t>
      </w:r>
      <w:r w:rsidRPr="00235494">
        <w:rPr>
          <w:lang w:val="es-ES"/>
        </w:rPr>
        <w:t xml:space="preserve"> 42 (116): 195–252.</w:t>
      </w:r>
    </w:p>
    <w:p w14:paraId="6F846437" w14:textId="77777777" w:rsidR="00235494" w:rsidRDefault="00235494" w:rsidP="00235494">
      <w:pPr>
        <w:pStyle w:val="Bibliography"/>
      </w:pPr>
      <w:r>
        <w:t>“Paris Commitments to Protect Children from Unlawful Recruitment or Use by Armed Forces or Armed Groups.” 2007. https://resourcecentre.savethechildren.net/pdf/Paris-Commitments-to-protect-children-from-unlawful-recruitment-or-use-by-armed-forces-or-armed-groups.pdf/.</w:t>
      </w:r>
    </w:p>
    <w:p w14:paraId="45057915" w14:textId="77777777" w:rsidR="00235494" w:rsidRPr="00235494" w:rsidRDefault="00235494" w:rsidP="00235494">
      <w:pPr>
        <w:pStyle w:val="Bibliography"/>
        <w:rPr>
          <w:lang w:val="es-ES"/>
        </w:rPr>
      </w:pPr>
      <w:r>
        <w:t xml:space="preserve">“Paris Principles and Guidelines on Children Associated with Armed Forces or Armed Groups.” </w:t>
      </w:r>
      <w:r w:rsidRPr="00235494">
        <w:rPr>
          <w:lang w:val="es-ES"/>
        </w:rPr>
        <w:t>2007.</w:t>
      </w:r>
    </w:p>
    <w:p w14:paraId="7E02F211" w14:textId="77777777" w:rsidR="00235494" w:rsidRPr="00235494" w:rsidRDefault="00235494" w:rsidP="00235494">
      <w:pPr>
        <w:pStyle w:val="Bibliography"/>
        <w:rPr>
          <w:lang w:val="es-ES"/>
        </w:rPr>
      </w:pPr>
      <w:r w:rsidRPr="00235494">
        <w:rPr>
          <w:lang w:val="es-ES"/>
        </w:rPr>
        <w:lastRenderedPageBreak/>
        <w:t xml:space="preserve">Pizarro </w:t>
      </w:r>
      <w:proofErr w:type="spellStart"/>
      <w:r w:rsidRPr="00235494">
        <w:rPr>
          <w:lang w:val="es-ES"/>
        </w:rPr>
        <w:t>Leongómez</w:t>
      </w:r>
      <w:proofErr w:type="spellEnd"/>
      <w:r w:rsidRPr="00235494">
        <w:rPr>
          <w:lang w:val="es-ES"/>
        </w:rPr>
        <w:t xml:space="preserve">, Eduardo. 2015. “Una lectura múltiple y pluralista de la historia.” In </w:t>
      </w:r>
      <w:r w:rsidRPr="00235494">
        <w:rPr>
          <w:i/>
          <w:iCs/>
          <w:lang w:val="es-ES"/>
        </w:rPr>
        <w:t>Comisión de Historia del Conflicto y sus Víctimas. Contribución al entendimiento del conflicto armado en Colombia</w:t>
      </w:r>
      <w:r w:rsidRPr="00235494">
        <w:rPr>
          <w:lang w:val="es-ES"/>
        </w:rPr>
        <w:t xml:space="preserve">, 5–98. </w:t>
      </w:r>
      <w:proofErr w:type="spellStart"/>
      <w:r w:rsidRPr="00235494">
        <w:rPr>
          <w:lang w:val="es-ES"/>
        </w:rPr>
        <w:t>Bogota</w:t>
      </w:r>
      <w:proofErr w:type="spellEnd"/>
      <w:r w:rsidRPr="00235494">
        <w:rPr>
          <w:lang w:val="es-ES"/>
        </w:rPr>
        <w:t>. https://www.redeamerica.org/Recursos/Publicaciones/Detalle/ArtMID/1024/ArticleID/153/Una-lectura-m250ltiple-y-pluralista-de-la-historia.</w:t>
      </w:r>
    </w:p>
    <w:p w14:paraId="520D7567" w14:textId="77777777" w:rsidR="00235494" w:rsidRDefault="00235494" w:rsidP="00235494">
      <w:pPr>
        <w:pStyle w:val="Bibliography"/>
      </w:pPr>
      <w:r>
        <w:rPr>
          <w:i/>
          <w:iCs/>
        </w:rPr>
        <w:t>Rome Statue of the International Criminal Court</w:t>
      </w:r>
      <w:r>
        <w:t>. 1998. Vol. 2187 UNTS 3.</w:t>
      </w:r>
    </w:p>
    <w:p w14:paraId="695DDABD" w14:textId="77777777" w:rsidR="00235494" w:rsidRPr="00235494" w:rsidRDefault="00235494" w:rsidP="00235494">
      <w:pPr>
        <w:pStyle w:val="Bibliography"/>
        <w:rPr>
          <w:lang w:val="es-ES"/>
        </w:rPr>
      </w:pPr>
      <w:r>
        <w:t xml:space="preserve">Romero, Mauricio. 2003. “Reform and Reaction: Paramilitary Groups in Contemporary Colombia.” In </w:t>
      </w:r>
      <w:r>
        <w:rPr>
          <w:i/>
          <w:iCs/>
        </w:rPr>
        <w:t>Irregular Armed Forces and Their Role in Politics and State Formation</w:t>
      </w:r>
      <w:r>
        <w:t xml:space="preserve">, edited by Anthony W. Pereira and Diane E. Davis, 178–208. </w:t>
      </w:r>
      <w:r w:rsidRPr="00235494">
        <w:rPr>
          <w:lang w:val="es-ES"/>
        </w:rPr>
        <w:t xml:space="preserve">Cambridge: Cambridge University </w:t>
      </w:r>
      <w:proofErr w:type="spellStart"/>
      <w:r w:rsidRPr="00235494">
        <w:rPr>
          <w:lang w:val="es-ES"/>
        </w:rPr>
        <w:t>Press</w:t>
      </w:r>
      <w:proofErr w:type="spellEnd"/>
      <w:r w:rsidRPr="00235494">
        <w:rPr>
          <w:lang w:val="es-ES"/>
        </w:rPr>
        <w:t>. https://doi.org/10.1017/CBO9780511510038.008.</w:t>
      </w:r>
    </w:p>
    <w:p w14:paraId="509D7B32" w14:textId="77777777" w:rsidR="00235494" w:rsidRDefault="00235494" w:rsidP="00235494">
      <w:pPr>
        <w:pStyle w:val="Bibliography"/>
      </w:pPr>
      <w:r w:rsidRPr="00235494">
        <w:rPr>
          <w:lang w:val="es-ES"/>
        </w:rPr>
        <w:t xml:space="preserve">Romero Vidal, Mauricio, and Ariel Fernando Ávila Martínez, eds. 2011. “Drummond, Chiquita y Paramilitares: Adaptación y Negociación de Ventajas En Medio Del Conflicto.” In </w:t>
      </w:r>
      <w:r w:rsidRPr="00235494">
        <w:rPr>
          <w:i/>
          <w:iCs/>
          <w:lang w:val="es-ES"/>
        </w:rPr>
        <w:t>La Economía de Los Paramilitares: Redes de Corrupción, Negocios y Política</w:t>
      </w:r>
      <w:r w:rsidRPr="00235494">
        <w:rPr>
          <w:lang w:val="es-ES"/>
        </w:rPr>
        <w:t xml:space="preserve">, 1. </w:t>
      </w:r>
      <w:proofErr w:type="spellStart"/>
      <w:r w:rsidRPr="00235494">
        <w:rPr>
          <w:lang w:val="es-ES"/>
        </w:rPr>
        <w:t>ed</w:t>
      </w:r>
      <w:proofErr w:type="spellEnd"/>
      <w:r w:rsidRPr="00235494">
        <w:rPr>
          <w:lang w:val="es-ES"/>
        </w:rPr>
        <w:t xml:space="preserve">, 149–89. </w:t>
      </w:r>
      <w:r>
        <w:t>Bogotá, D.C: Debate.</w:t>
      </w:r>
    </w:p>
    <w:p w14:paraId="448C14A4" w14:textId="77777777" w:rsidR="00235494" w:rsidRDefault="00235494" w:rsidP="00235494">
      <w:pPr>
        <w:pStyle w:val="Bibliography"/>
      </w:pPr>
      <w:r>
        <w:t xml:space="preserve">Segovia, Alexander, ed. 2017. </w:t>
      </w:r>
      <w:r>
        <w:rPr>
          <w:i/>
          <w:iCs/>
        </w:rPr>
        <w:t>The Relationships between Food Security and Violent Conflicts: The Case of Colombia</w:t>
      </w:r>
      <w:r>
        <w:t>. FAO Agricultural Development Economics Working Paper 17-06.</w:t>
      </w:r>
    </w:p>
    <w:p w14:paraId="4D00AB7F" w14:textId="77777777" w:rsidR="00235494" w:rsidRDefault="00235494" w:rsidP="00235494">
      <w:pPr>
        <w:pStyle w:val="Bibliography"/>
      </w:pPr>
      <w:r>
        <w:t xml:space="preserve">Segura, Renata, and Delphine </w:t>
      </w:r>
      <w:proofErr w:type="spellStart"/>
      <w:r>
        <w:t>Mechoulan</w:t>
      </w:r>
      <w:proofErr w:type="spellEnd"/>
      <w:r>
        <w:t>. 2017. “Made in Havana: How Colombia and the FARC Decided to End the War.” International Peace Institute. https://www.ipinst.org/wp-content/uploads/2017/02/IPI-Rpt-Made-in-Havana.pdf.</w:t>
      </w:r>
    </w:p>
    <w:p w14:paraId="2DC011C3" w14:textId="77777777" w:rsidR="00235494" w:rsidRDefault="00235494" w:rsidP="00235494">
      <w:pPr>
        <w:pStyle w:val="Bibliography"/>
      </w:pPr>
      <w:r>
        <w:t xml:space="preserve">“Spanish · </w:t>
      </w:r>
      <w:proofErr w:type="spellStart"/>
      <w:r>
        <w:t>spaCy</w:t>
      </w:r>
      <w:proofErr w:type="spellEnd"/>
      <w:r>
        <w:t xml:space="preserve"> Models Documentation.” 2022. Spanish. 2022. https://spacy.io/models/es.</w:t>
      </w:r>
    </w:p>
    <w:p w14:paraId="3C762B86" w14:textId="77777777" w:rsidR="00235494" w:rsidRDefault="00235494" w:rsidP="00235494">
      <w:pPr>
        <w:pStyle w:val="Bibliography"/>
      </w:pPr>
      <w:proofErr w:type="spellStart"/>
      <w:r>
        <w:t>Steinl</w:t>
      </w:r>
      <w:proofErr w:type="spellEnd"/>
      <w:r>
        <w:t xml:space="preserve">, Leonie. 2017. </w:t>
      </w:r>
      <w:r>
        <w:rPr>
          <w:i/>
          <w:iCs/>
        </w:rPr>
        <w:t>Child Soldiers as Agents of War and Peace</w:t>
      </w:r>
      <w:r>
        <w:t>. Vol. 14. International Criminal Justice Series. The Hague: T.M.C. Asser Press. https://doi.org/10.1007/978-94-6265-201-9.</w:t>
      </w:r>
    </w:p>
    <w:p w14:paraId="1C708AAD" w14:textId="77777777" w:rsidR="00235494" w:rsidRDefault="00235494" w:rsidP="00235494">
      <w:pPr>
        <w:pStyle w:val="Bibliography"/>
      </w:pPr>
      <w:r w:rsidRPr="00235494">
        <w:rPr>
          <w:lang w:val="es-ES"/>
        </w:rPr>
        <w:t xml:space="preserve">Suárez, Juan-Luis, and Yadira Lizama-Mué. </w:t>
      </w:r>
      <w:r>
        <w:t xml:space="preserve">2020. “Victims of Language: Language as a Pre-Condition of Transitional Justice in Colombia’s Peace Agreement.” In </w:t>
      </w:r>
      <w:r>
        <w:rPr>
          <w:i/>
          <w:iCs/>
        </w:rPr>
        <w:t>Transitional Justice in Comparative Perspective: Preconditions for Success</w:t>
      </w:r>
      <w:r>
        <w:t>, edited by Samar El-Masri, Tammy Lambert, and Joanna R. Quinn, 97–127. Memory Politics and Transitional Justice. Cham: Springer International Publishing. https://doi.org/10.1007/978-3-030-34917-2_5.</w:t>
      </w:r>
    </w:p>
    <w:p w14:paraId="2484BDE8" w14:textId="77777777" w:rsidR="00235494" w:rsidRDefault="00235494" w:rsidP="00235494">
      <w:pPr>
        <w:pStyle w:val="Bibliography"/>
      </w:pPr>
      <w:r>
        <w:t xml:space="preserve">———. 2021. “Why Language Matters? Colombia’s Passing Theory of Peace.” </w:t>
      </w:r>
      <w:r>
        <w:rPr>
          <w:i/>
          <w:iCs/>
        </w:rPr>
        <w:t>Peacebuilding</w:t>
      </w:r>
      <w:r>
        <w:t xml:space="preserve"> 9 (4): 409–24. https://doi.org/10.1080/21647259.2021.1895614.</w:t>
      </w:r>
    </w:p>
    <w:p w14:paraId="13762375" w14:textId="77777777" w:rsidR="00235494" w:rsidRDefault="00235494" w:rsidP="00235494">
      <w:pPr>
        <w:pStyle w:val="Bibliography"/>
      </w:pPr>
      <w:r>
        <w:t>UN Global Pulse. 2019. “E-Analytics Guide: Using Data and New Technology for Peacemaking, Preventive Diplomacy, and Peacebuilding – UN Global Pulse.” 2019. https://www.unglobalpulse.org/document/e-analytics-guide-using-data-and-new-technology-for-peacemaking-preventive-diplomacy-and-peacebuilding/.</w:t>
      </w:r>
    </w:p>
    <w:p w14:paraId="363AFF7E" w14:textId="77777777" w:rsidR="00235494" w:rsidRDefault="00235494" w:rsidP="00235494">
      <w:pPr>
        <w:pStyle w:val="Bibliography"/>
      </w:pPr>
      <w:r>
        <w:t xml:space="preserve">United Nations. 1989. </w:t>
      </w:r>
      <w:r>
        <w:rPr>
          <w:i/>
          <w:iCs/>
        </w:rPr>
        <w:t>Convention of the Rights of the Child</w:t>
      </w:r>
      <w:r>
        <w:t xml:space="preserve">. </w:t>
      </w:r>
      <w:r>
        <w:rPr>
          <w:i/>
          <w:iCs/>
        </w:rPr>
        <w:t>Treaty Series 1577</w:t>
      </w:r>
      <w:r>
        <w:t>.</w:t>
      </w:r>
    </w:p>
    <w:p w14:paraId="10686343" w14:textId="77777777" w:rsidR="00235494" w:rsidRDefault="00235494" w:rsidP="00235494">
      <w:pPr>
        <w:pStyle w:val="Bibliography"/>
      </w:pPr>
      <w:r>
        <w:t>United Nations General Assembly. 1996. “Impact of Armed Conflict on Children: Report of the Expert of the Secretary-General, Ms. Graça Machel, Submitted Pursuant to General Assembly Resolution 48/157.” UN Resolution A/RES/51/306. New York. https://digitallibrary.un.org/record/223213?ln=en.</w:t>
      </w:r>
    </w:p>
    <w:p w14:paraId="0FB4B6B1" w14:textId="77777777" w:rsidR="00235494" w:rsidRDefault="00235494" w:rsidP="00235494">
      <w:pPr>
        <w:pStyle w:val="Bibliography"/>
      </w:pPr>
      <w:r>
        <w:t xml:space="preserve">———. 2000. </w:t>
      </w:r>
      <w:r>
        <w:rPr>
          <w:i/>
          <w:iCs/>
        </w:rPr>
        <w:t>Optional Protocol to the Convention on the Rights of the Child on the Involvement of Children in Armed Conflict</w:t>
      </w:r>
      <w:r>
        <w:t xml:space="preserve">. </w:t>
      </w:r>
      <w:r>
        <w:rPr>
          <w:i/>
          <w:iCs/>
        </w:rPr>
        <w:t>A/RES/54/263</w:t>
      </w:r>
      <w:r>
        <w:t>.</w:t>
      </w:r>
    </w:p>
    <w:p w14:paraId="22D1645E" w14:textId="77777777" w:rsidR="00235494" w:rsidRDefault="00235494" w:rsidP="00235494">
      <w:pPr>
        <w:pStyle w:val="Bibliography"/>
      </w:pPr>
      <w:r>
        <w:t xml:space="preserve">Vélez, María Alejandra, and Iván Lobo. 2019. “Challenges of </w:t>
      </w:r>
      <w:proofErr w:type="spellStart"/>
      <w:r>
        <w:t>Organised</w:t>
      </w:r>
      <w:proofErr w:type="spellEnd"/>
      <w:r>
        <w:t xml:space="preserve"> Community Resistance in the Context of Illicit Economies and Drug War Policies: Insights from Colombia” 1 (1): 72. https://doi.org/10.31389/jied.15.</w:t>
      </w:r>
    </w:p>
    <w:p w14:paraId="1B54C004" w14:textId="14A64456" w:rsidR="003305B0" w:rsidRPr="003D1397" w:rsidRDefault="003305B0" w:rsidP="002D0191">
      <w:pPr>
        <w:spacing w:line="360" w:lineRule="auto"/>
        <w:rPr>
          <w:lang w:eastAsia="en-CA"/>
        </w:rPr>
      </w:pPr>
    </w:p>
    <w:sectPr w:rsidR="003305B0" w:rsidRPr="003D1397">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rumbl, Mark" w:date="2024-03-28T09:14:00Z" w:initials="DM">
    <w:p w14:paraId="179AE0E6" w14:textId="77777777" w:rsidR="00E63BB2" w:rsidRDefault="00E63BB2">
      <w:pPr>
        <w:pStyle w:val="CommentText"/>
      </w:pPr>
      <w:r>
        <w:rPr>
          <w:rStyle w:val="CommentReference"/>
        </w:rPr>
        <w:annotationRef/>
      </w:r>
      <w:r>
        <w:t xml:space="preserve">This chapter needs to conform to the style guide for the book. </w:t>
      </w:r>
    </w:p>
    <w:p w14:paraId="7EFEFBDF" w14:textId="77777777" w:rsidR="00E63BB2" w:rsidRDefault="00E63BB2">
      <w:pPr>
        <w:pStyle w:val="CommentText"/>
      </w:pPr>
    </w:p>
    <w:p w14:paraId="05D9149C" w14:textId="77777777" w:rsidR="00E63BB2" w:rsidRDefault="00E63BB2">
      <w:pPr>
        <w:pStyle w:val="CommentText"/>
      </w:pPr>
      <w:r>
        <w:t>First, this means converting all footnotes to endnotes.</w:t>
      </w:r>
    </w:p>
    <w:p w14:paraId="4F8EAD5C" w14:textId="77777777" w:rsidR="00E63BB2" w:rsidRDefault="00E63BB2">
      <w:pPr>
        <w:pStyle w:val="CommentText"/>
      </w:pPr>
      <w:r>
        <w:t xml:space="preserve">Second, this means converting all endnotes into the Chicago style citation form directly in the text itself. This means (Smith, 2002, p. 34) for example or (Smith, 2002) if there is no specific page reference. No endnotes should be used for references. The only endnotes that should remain are ones that contain additional content. And for these the Chicago style should be used in the endnote itself for citation. All sources in all citations should appear in a bibliography. You have a bibliography, so this should be double-checked to ensure it contains all cited sources. Please let us know should you have any questions about this process. </w:t>
      </w:r>
    </w:p>
    <w:p w14:paraId="493EB64B" w14:textId="77777777" w:rsidR="00E63BB2" w:rsidRDefault="00E63BB2">
      <w:pPr>
        <w:pStyle w:val="CommentText"/>
      </w:pPr>
    </w:p>
    <w:p w14:paraId="7F46B034" w14:textId="77777777" w:rsidR="00E63BB2" w:rsidRDefault="00E63BB2">
      <w:pPr>
        <w:pStyle w:val="CommentText"/>
      </w:pPr>
      <w:r>
        <w:t xml:space="preserve">Please accept all the editorial changes we suggest, answer the few questions that remain, and convert the footnotes to endnotes and then to Chicago style. The converted endnotes should then be entirely deleted. </w:t>
      </w:r>
    </w:p>
    <w:p w14:paraId="781063F1" w14:textId="77777777" w:rsidR="00E63BB2" w:rsidRDefault="00E63BB2">
      <w:pPr>
        <w:pStyle w:val="CommentText"/>
      </w:pPr>
    </w:p>
    <w:p w14:paraId="4D744F4C" w14:textId="5FB9D22D" w:rsidR="00E63BB2" w:rsidRDefault="00E63BB2">
      <w:pPr>
        <w:pStyle w:val="CommentText"/>
      </w:pPr>
      <w:r>
        <w:t xml:space="preserve">I suggest some removal of some sentences that are slightly repetitive, and a bit of reordering. </w:t>
      </w:r>
    </w:p>
    <w:p w14:paraId="2C8DD2B7" w14:textId="77777777" w:rsidR="00E63BB2" w:rsidRDefault="00E63BB2">
      <w:pPr>
        <w:pStyle w:val="CommentText"/>
      </w:pPr>
    </w:p>
    <w:p w14:paraId="3B6A3C9D" w14:textId="69BB6605" w:rsidR="00E63BB2" w:rsidRDefault="00E63BB2">
      <w:pPr>
        <w:pStyle w:val="CommentText"/>
      </w:pPr>
      <w:r>
        <w:t>This is an excellent chapter with first rate analysis and extremely important findings about the inability of peace agreements fully to prevent youth violence, notably, because of the shift from armed violence to criminal violence and the multiplication of new groups emerging out of former groups. This is a crucial chapter for the book as a whole.</w:t>
      </w:r>
    </w:p>
  </w:comment>
  <w:comment w:id="1" w:author="Microsoft Office User" w:date="2024-04-01T15:30:00Z" w:initials="MOU">
    <w:p w14:paraId="7BB8348C" w14:textId="36553866" w:rsidR="00B13C01" w:rsidRDefault="00B13C01">
      <w:pPr>
        <w:pStyle w:val="CommentText"/>
      </w:pPr>
      <w:r>
        <w:rPr>
          <w:rStyle w:val="CommentReference"/>
        </w:rPr>
        <w:annotationRef/>
      </w:r>
      <w:r>
        <w:t xml:space="preserve">Change made to respond to comment. </w:t>
      </w:r>
    </w:p>
  </w:comment>
  <w:comment w:id="2" w:author="Microsoft Office User" w:date="2024-04-01T15:37:00Z" w:initials="MOU">
    <w:p w14:paraId="7AA90C54" w14:textId="035B9174" w:rsidR="00B13C01" w:rsidRDefault="00B13C01">
      <w:pPr>
        <w:pStyle w:val="CommentText"/>
      </w:pPr>
      <w:r>
        <w:rPr>
          <w:rStyle w:val="CommentReference"/>
        </w:rPr>
        <w:annotationRef/>
      </w:r>
      <w:r>
        <w:t xml:space="preserve">Inclusion was made to follow a suggestion made in one of the comments. </w:t>
      </w:r>
    </w:p>
  </w:comment>
  <w:comment w:id="17" w:author="Microsoft Office User" w:date="2024-04-01T15:27:00Z" w:initials="MOU">
    <w:p w14:paraId="1B9AC76F" w14:textId="2147DA42" w:rsidR="00B9427B" w:rsidRDefault="00B9427B">
      <w:pPr>
        <w:pStyle w:val="CommentText"/>
      </w:pPr>
      <w:r>
        <w:rPr>
          <w:rStyle w:val="CommentReference"/>
        </w:rPr>
        <w:annotationRef/>
      </w:r>
      <w:r>
        <w:t xml:space="preserve">Change made </w:t>
      </w:r>
      <w:r w:rsidR="00B13C01">
        <w:t xml:space="preserve">to reply comment. </w:t>
      </w:r>
    </w:p>
  </w:comment>
  <w:comment w:id="28" w:author="Drumbl, Mark" w:date="2024-03-28T10:04:00Z" w:initials="DM">
    <w:p w14:paraId="398C8698" w14:textId="3DE41A80" w:rsidR="00E63BB2" w:rsidRDefault="00E63BB2">
      <w:pPr>
        <w:pStyle w:val="CommentText"/>
      </w:pPr>
      <w:r>
        <w:rPr>
          <w:rStyle w:val="CommentReference"/>
        </w:rPr>
        <w:annotationRef/>
      </w:r>
      <w:r>
        <w:t>Please clarify this sentence, I am not fully following what you mean here.</w:t>
      </w:r>
    </w:p>
  </w:comment>
  <w:comment w:id="32" w:author="Drumbl, Mark" w:date="2024-03-28T10:07:00Z" w:initials="DM">
    <w:p w14:paraId="74204E7D" w14:textId="7572C6E1" w:rsidR="00E63BB2" w:rsidRDefault="00E63BB2">
      <w:pPr>
        <w:pStyle w:val="CommentText"/>
      </w:pPr>
      <w:r>
        <w:rPr>
          <w:rStyle w:val="CommentReference"/>
        </w:rPr>
        <w:annotationRef/>
      </w:r>
      <w:r>
        <w:t>Did you prepare all of the Figures and Table yourselves? If so you might indicate this somewhere in the text. These are extremely helpful for the reader.</w:t>
      </w:r>
    </w:p>
  </w:comment>
  <w:comment w:id="33" w:author="Yadira Lizama Mue" w:date="2024-04-02T22:23:00Z" w:initials="YL">
    <w:p w14:paraId="1CB687F7" w14:textId="77777777" w:rsidR="004731F9" w:rsidRDefault="004731F9" w:rsidP="004731F9">
      <w:pPr>
        <w:pStyle w:val="CommentText"/>
      </w:pPr>
      <w:r>
        <w:rPr>
          <w:rStyle w:val="CommentReference"/>
        </w:rPr>
        <w:annotationRef/>
      </w:r>
      <w:r>
        <w:t xml:space="preserve">I added [own elaboration] in each figure and table. </w:t>
      </w:r>
    </w:p>
  </w:comment>
  <w:comment w:id="34" w:author="Drumbl, Mark" w:date="2024-03-28T10:09:00Z" w:initials="DM">
    <w:p w14:paraId="25C74584" w14:textId="3F87F8A1" w:rsidR="00E63BB2" w:rsidRDefault="00E63BB2">
      <w:pPr>
        <w:pStyle w:val="CommentText"/>
      </w:pPr>
      <w:r>
        <w:rPr>
          <w:rStyle w:val="CommentReference"/>
        </w:rPr>
        <w:annotationRef/>
      </w:r>
      <w:r>
        <w:t xml:space="preserve">Please explain what this means. I doubt readers will be familiar with these terms. </w:t>
      </w:r>
    </w:p>
  </w:comment>
  <w:comment w:id="35" w:author="Yadira Lizama Mue" w:date="2024-04-02T23:08:00Z" w:initials="YL">
    <w:p w14:paraId="3FE509A7" w14:textId="77777777" w:rsidR="006E7EF8" w:rsidRDefault="006E7EF8" w:rsidP="006E7EF8">
      <w:pPr>
        <w:pStyle w:val="CommentText"/>
      </w:pPr>
      <w:r>
        <w:rPr>
          <w:rStyle w:val="CommentReference"/>
        </w:rPr>
        <w:annotationRef/>
      </w:r>
      <w:r>
        <w:t xml:space="preserve">I added a short explanation of the lemmatization process. </w:t>
      </w:r>
    </w:p>
  </w:comment>
  <w:comment w:id="58" w:author="Drumbl, Mark" w:date="2024-03-28T10:10:00Z" w:initials="DM">
    <w:p w14:paraId="1441D335" w14:textId="6A61FEF0" w:rsidR="00E63BB2" w:rsidRDefault="00E63BB2">
      <w:pPr>
        <w:pStyle w:val="CommentText"/>
      </w:pPr>
      <w:r>
        <w:rPr>
          <w:rStyle w:val="CommentReference"/>
        </w:rPr>
        <w:annotationRef/>
      </w:r>
      <w:r>
        <w:t>Should this be SpaCy</w:t>
      </w:r>
    </w:p>
  </w:comment>
  <w:comment w:id="59" w:author="Yadira Lizama Mue" w:date="2024-04-02T22:26:00Z" w:initials="YL">
    <w:p w14:paraId="083A7DD4" w14:textId="77777777" w:rsidR="004731F9" w:rsidRDefault="004731F9" w:rsidP="004731F9">
      <w:pPr>
        <w:pStyle w:val="CommentText"/>
      </w:pPr>
      <w:r>
        <w:rPr>
          <w:rStyle w:val="CommentReference"/>
        </w:rPr>
        <w:annotationRef/>
      </w:r>
      <w:r>
        <w:t xml:space="preserve">Yes. Fixed. </w:t>
      </w:r>
    </w:p>
  </w:comment>
  <w:comment w:id="73" w:author="Drumbl, Mark" w:date="2024-03-28T10:22:00Z" w:initials="DM">
    <w:p w14:paraId="41E0343E" w14:textId="31C63461" w:rsidR="00E63BB2" w:rsidRDefault="00E63BB2">
      <w:pPr>
        <w:pStyle w:val="CommentText"/>
      </w:pPr>
      <w:r>
        <w:rPr>
          <w:rStyle w:val="CommentReference"/>
        </w:rPr>
        <w:annotationRef/>
      </w:r>
      <w:r>
        <w:t>What do you mean here?</w:t>
      </w:r>
    </w:p>
  </w:comment>
  <w:comment w:id="84" w:author="Drumbl, Mark" w:date="2024-03-28T10:24:00Z" w:initials="DM">
    <w:p w14:paraId="2862AC6D" w14:textId="3B7C8F19" w:rsidR="00E63BB2" w:rsidRDefault="00E63BB2">
      <w:pPr>
        <w:pStyle w:val="CommentText"/>
      </w:pPr>
      <w:r>
        <w:rPr>
          <w:rStyle w:val="CommentReference"/>
        </w:rPr>
        <w:annotationRef/>
      </w:r>
      <w:r>
        <w:t>I think this is such a hugely important point, and I wonder whether you might mention it at the start of the chapter as among your eventual findings  conclusions.</w:t>
      </w:r>
    </w:p>
  </w:comment>
  <w:comment w:id="85" w:author="Microsoft Office User" w:date="2024-04-01T15:26:00Z" w:initials="MOU">
    <w:p w14:paraId="57AD4C9E" w14:textId="77777777" w:rsidR="00B9427B" w:rsidRDefault="00B9427B">
      <w:pPr>
        <w:pStyle w:val="CommentText"/>
      </w:pPr>
      <w:r>
        <w:rPr>
          <w:rStyle w:val="CommentReference"/>
        </w:rPr>
        <w:annotationRef/>
      </w:r>
      <w:r>
        <w:t xml:space="preserve">Added. </w:t>
      </w:r>
    </w:p>
    <w:p w14:paraId="6F116807" w14:textId="72844739" w:rsidR="00B9427B" w:rsidRDefault="00B9427B">
      <w:pPr>
        <w:pStyle w:val="CommentText"/>
      </w:pPr>
    </w:p>
  </w:comment>
  <w:comment w:id="86" w:author="Drumbl, Mark" w:date="2024-03-28T10:33:00Z" w:initials="DM">
    <w:p w14:paraId="3E5136FA" w14:textId="1D177634" w:rsidR="00E63BB2" w:rsidRDefault="00E63BB2">
      <w:pPr>
        <w:pStyle w:val="CommentText"/>
      </w:pPr>
      <w:r>
        <w:rPr>
          <w:rStyle w:val="CommentReference"/>
        </w:rPr>
        <w:annotationRef/>
      </w:r>
      <w:r>
        <w:t>I think it would be helpful here if you could introduce and better explain these important terms that form part of your analysis.</w:t>
      </w:r>
    </w:p>
  </w:comment>
  <w:comment w:id="111" w:author="Drumbl, Mark" w:date="2024-03-28T10:34:00Z" w:initials="DM">
    <w:p w14:paraId="281E59D2" w14:textId="2CAA2133" w:rsidR="00E63BB2" w:rsidRDefault="00E63BB2">
      <w:pPr>
        <w:pStyle w:val="CommentText"/>
      </w:pPr>
      <w:r>
        <w:rPr>
          <w:rStyle w:val="CommentReference"/>
        </w:rPr>
        <w:annotationRef/>
      </w:r>
      <w:r>
        <w:t xml:space="preserve">Please explain this term for readers. Readers not versed in methodology will not be fully familiar with this language. </w:t>
      </w:r>
    </w:p>
  </w:comment>
  <w:comment w:id="112" w:author="Yadira Lizama Mue" w:date="2024-04-03T22:39:00Z" w:initials="YL">
    <w:p w14:paraId="5C83DB22" w14:textId="77777777" w:rsidR="00C56489" w:rsidRDefault="00D657F6" w:rsidP="00C56489">
      <w:pPr>
        <w:pStyle w:val="CommentText"/>
      </w:pPr>
      <w:r>
        <w:rPr>
          <w:rStyle w:val="CommentReference"/>
        </w:rPr>
        <w:annotationRef/>
      </w:r>
      <w:r w:rsidR="00C56489">
        <w:t xml:space="preserve">Added an explanation here and a more detailed explanation in the methodology section. </w:t>
      </w:r>
    </w:p>
  </w:comment>
  <w:comment w:id="134" w:author="Drumbl, Mark" w:date="2024-03-28T10:35:00Z" w:initials="DM">
    <w:p w14:paraId="6B5EF1F2" w14:textId="6F53301F" w:rsidR="00E63BB2" w:rsidRDefault="00E63BB2">
      <w:pPr>
        <w:pStyle w:val="CommentText"/>
      </w:pPr>
      <w:r>
        <w:rPr>
          <w:rStyle w:val="CommentReference"/>
        </w:rPr>
        <w:annotationRef/>
      </w:r>
      <w:r>
        <w:t>Please once again specify the time period here.</w:t>
      </w:r>
    </w:p>
  </w:comment>
  <w:comment w:id="135" w:author="Microsoft Office User" w:date="2024-04-01T14:55:00Z" w:initials="MOU">
    <w:p w14:paraId="12B70A70" w14:textId="20EA7CCE" w:rsidR="00CB4A12" w:rsidRDefault="00CB4A12">
      <w:pPr>
        <w:pStyle w:val="CommentText"/>
      </w:pPr>
      <w:r>
        <w:rPr>
          <w:rStyle w:val="CommentReference"/>
        </w:rPr>
        <w:annotationRef/>
      </w:r>
      <w:r>
        <w:t xml:space="preserve">Year added. </w:t>
      </w:r>
    </w:p>
  </w:comment>
  <w:comment w:id="139" w:author="Drumbl, Mark" w:date="2024-03-28T10:36:00Z" w:initials="DM">
    <w:p w14:paraId="471C5727" w14:textId="0F96F924" w:rsidR="00E63BB2" w:rsidRDefault="00E63BB2">
      <w:pPr>
        <w:pStyle w:val="CommentText"/>
      </w:pPr>
      <w:r>
        <w:rPr>
          <w:rStyle w:val="CommentReference"/>
        </w:rPr>
        <w:annotationRef/>
      </w:r>
      <w:r>
        <w:t>In some of these figures, the words are hard to read because the dots obscure the letters. I am wondering whether you might be able to alter the format of the figure somewhat in light of this.</w:t>
      </w:r>
    </w:p>
  </w:comment>
  <w:comment w:id="143" w:author="Drumbl, Mark" w:date="2024-03-28T10:49:00Z" w:initials="DM">
    <w:p w14:paraId="566B3467" w14:textId="2B0A3F0B" w:rsidR="00E63BB2" w:rsidRDefault="00E63BB2">
      <w:pPr>
        <w:pStyle w:val="CommentText"/>
      </w:pPr>
      <w:r>
        <w:rPr>
          <w:rStyle w:val="CommentReference"/>
        </w:rPr>
        <w:annotationRef/>
      </w:r>
      <w:r>
        <w:t>This is a catchy phrase, but it also seems to be that the use of ‘post’ conflict is a bit generous, no? These transitions seem more inter-conflict. But perhaps and hopefully this latest Accord will indeed create a post-conflict space, though again there is the need to focus on the criminal context.</w:t>
      </w:r>
    </w:p>
  </w:comment>
  <w:comment w:id="169" w:author="Drumbl, Mark" w:date="2024-03-28T10:50:00Z" w:initials="DM">
    <w:p w14:paraId="43215A71" w14:textId="2714A3DC" w:rsidR="00E63BB2" w:rsidRDefault="00E63BB2">
      <w:pPr>
        <w:pStyle w:val="CommentText"/>
      </w:pPr>
      <w:r>
        <w:rPr>
          <w:rStyle w:val="CommentReference"/>
        </w:rPr>
        <w:annotationRef/>
      </w:r>
      <w:r>
        <w:t>Please explain a bit what you mean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6A3C9D" w15:done="0"/>
  <w15:commentEx w15:paraId="7BB8348C" w15:done="0"/>
  <w15:commentEx w15:paraId="7AA90C54" w15:done="0"/>
  <w15:commentEx w15:paraId="1B9AC76F" w15:done="0"/>
  <w15:commentEx w15:paraId="398C8698" w15:done="0"/>
  <w15:commentEx w15:paraId="74204E7D" w15:done="0"/>
  <w15:commentEx w15:paraId="1CB687F7" w15:paraIdParent="74204E7D" w15:done="0"/>
  <w15:commentEx w15:paraId="25C74584" w15:done="0"/>
  <w15:commentEx w15:paraId="3FE509A7" w15:paraIdParent="25C74584" w15:done="0"/>
  <w15:commentEx w15:paraId="1441D335" w15:done="0"/>
  <w15:commentEx w15:paraId="083A7DD4" w15:paraIdParent="1441D335" w15:done="0"/>
  <w15:commentEx w15:paraId="41E0343E" w15:done="0"/>
  <w15:commentEx w15:paraId="2862AC6D" w15:done="0"/>
  <w15:commentEx w15:paraId="6F116807" w15:paraIdParent="2862AC6D" w15:done="0"/>
  <w15:commentEx w15:paraId="3E5136FA" w15:done="0"/>
  <w15:commentEx w15:paraId="281E59D2" w15:done="0"/>
  <w15:commentEx w15:paraId="5C83DB22" w15:paraIdParent="281E59D2" w15:done="0"/>
  <w15:commentEx w15:paraId="6B5EF1F2" w15:done="0"/>
  <w15:commentEx w15:paraId="12B70A70" w15:paraIdParent="6B5EF1F2" w15:done="0"/>
  <w15:commentEx w15:paraId="471C5727" w15:done="0"/>
  <w15:commentEx w15:paraId="566B3467" w15:done="0"/>
  <w15:commentEx w15:paraId="43215A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D587DC6" w16cex:dateUtc="2024-04-03T02:23:00Z"/>
  <w16cex:commentExtensible w16cex:durableId="73B6B3CE" w16cex:dateUtc="2024-04-03T03:08:00Z"/>
  <w16cex:commentExtensible w16cex:durableId="4F1912C9" w16cex:dateUtc="2024-04-03T02:26:00Z"/>
  <w16cex:commentExtensible w16cex:durableId="0DF1E1C3" w16cex:dateUtc="2024-04-04T0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6A3C9D" w16cid:durableId="29AFB393"/>
  <w16cid:commentId w16cid:paraId="7BB8348C" w16cid:durableId="29B5519C"/>
  <w16cid:commentId w16cid:paraId="7AA90C54" w16cid:durableId="29B55320"/>
  <w16cid:commentId w16cid:paraId="1B9AC76F" w16cid:durableId="29B550F7"/>
  <w16cid:commentId w16cid:paraId="398C8698" w16cid:durableId="29AFBF16"/>
  <w16cid:commentId w16cid:paraId="74204E7D" w16cid:durableId="29AFBFF0"/>
  <w16cid:commentId w16cid:paraId="1CB687F7" w16cid:durableId="4D587DC6"/>
  <w16cid:commentId w16cid:paraId="25C74584" w16cid:durableId="29AFC076"/>
  <w16cid:commentId w16cid:paraId="3FE509A7" w16cid:durableId="73B6B3CE"/>
  <w16cid:commentId w16cid:paraId="1441D335" w16cid:durableId="29AFC0A0"/>
  <w16cid:commentId w16cid:paraId="083A7DD4" w16cid:durableId="4F1912C9"/>
  <w16cid:commentId w16cid:paraId="41E0343E" w16cid:durableId="29AFC362"/>
  <w16cid:commentId w16cid:paraId="2862AC6D" w16cid:durableId="29AFC3C6"/>
  <w16cid:commentId w16cid:paraId="6F116807" w16cid:durableId="29B550BF"/>
  <w16cid:commentId w16cid:paraId="3E5136FA" w16cid:durableId="29AFC60D"/>
  <w16cid:commentId w16cid:paraId="281E59D2" w16cid:durableId="29AFC638"/>
  <w16cid:commentId w16cid:paraId="5C83DB22" w16cid:durableId="0DF1E1C3"/>
  <w16cid:commentId w16cid:paraId="6B5EF1F2" w16cid:durableId="29AFC67C"/>
  <w16cid:commentId w16cid:paraId="12B70A70" w16cid:durableId="29B5494D"/>
  <w16cid:commentId w16cid:paraId="471C5727" w16cid:durableId="29AFC6AF"/>
  <w16cid:commentId w16cid:paraId="566B3467" w16cid:durableId="29AFC9AC"/>
  <w16cid:commentId w16cid:paraId="43215A71" w16cid:durableId="29AFCA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2ACFB8" w14:textId="77777777" w:rsidR="00D94611" w:rsidRDefault="00D94611" w:rsidP="001236F0">
      <w:r>
        <w:separator/>
      </w:r>
    </w:p>
  </w:endnote>
  <w:endnote w:type="continuationSeparator" w:id="0">
    <w:p w14:paraId="096D15CF" w14:textId="77777777" w:rsidR="00D94611" w:rsidRDefault="00D94611" w:rsidP="001236F0">
      <w:r>
        <w:continuationSeparator/>
      </w:r>
    </w:p>
  </w:endnote>
  <w:endnote w:id="1">
    <w:p w14:paraId="3605BAD6" w14:textId="75768BB2" w:rsidR="0065060D" w:rsidRDefault="0065060D">
      <w:pPr>
        <w:pStyle w:val="EndnoteText"/>
      </w:pPr>
      <w:r>
        <w:rPr>
          <w:rStyle w:val="EndnoteReference"/>
        </w:rPr>
        <w:endnoteRef/>
      </w:r>
      <w:r>
        <w:t xml:space="preserve"> </w:t>
      </w:r>
      <w:r w:rsidRPr="002701C5">
        <w:t>There has been an ongoing debate around SAT’s warning</w:t>
      </w:r>
      <w:r>
        <w:t xml:space="preserve">s that get constantly challenged by the Defense sector that advocates several groups are organized crime or non-related to the armed conflict. This creates a gray zone because victims of these groups are not recognized as such and are not entitled to reparation despite being recruited, displaced, or threatened by their socio-political activity, among others.  </w:t>
      </w:r>
    </w:p>
  </w:endnote>
  <w:endnote w:id="2">
    <w:p w14:paraId="3100743A" w14:textId="7CF229E0" w:rsidR="0065060D" w:rsidRDefault="0065060D">
      <w:pPr>
        <w:pStyle w:val="EndnoteText"/>
      </w:pPr>
      <w:r>
        <w:rPr>
          <w:rStyle w:val="EndnoteReference"/>
        </w:rPr>
        <w:endnoteRef/>
      </w:r>
      <w:r>
        <w:t xml:space="preserve"> </w:t>
      </w:r>
      <w:r w:rsidRPr="00A662B0">
        <w:rPr>
          <w:lang w:val="en"/>
        </w:rPr>
        <w:t>Former “Informes de Riesgo”, Risk Reports in English. The “Informes de Seguimiento” are what the office called Notas de Seguimiento (Follow-up notes) in the early years of the System. The change in names and acronyms for the reports answers an institutional renewal process to meet the legal standards of both national and international human rights protection guidelines and compromises acquired over the years on human rights protection.</w:t>
      </w:r>
    </w:p>
  </w:endnote>
  <w:endnote w:id="3">
    <w:p w14:paraId="5D7702C4" w14:textId="3C11DD9D" w:rsidR="0065060D" w:rsidRDefault="0065060D">
      <w:pPr>
        <w:pStyle w:val="EndnoteText"/>
      </w:pPr>
      <w:r>
        <w:rPr>
          <w:rStyle w:val="EndnoteReference"/>
        </w:rPr>
        <w:endnoteRef/>
      </w:r>
      <w:r>
        <w:t xml:space="preserve"> Defined as: </w:t>
      </w:r>
      <w:r w:rsidRPr="0049350A">
        <w:t>"</w:t>
      </w:r>
      <w:r>
        <w:t>S</w:t>
      </w:r>
      <w:r w:rsidRPr="0049350A">
        <w:t>tructured group of three or more persons, existing for a period of time and acting in concert with the aim of committing one or more serious crimes or offences established in accordance with the Palermo Convention, in order to obtain, directly or indirectly, a financial or other material benefit</w:t>
      </w:r>
      <w:r>
        <w:t xml:space="preserve">”. See  </w:t>
      </w:r>
      <w:r w:rsidRPr="00AC7F71">
        <w:t>(Colombian Ministry of Defense 2016, 7)</w:t>
      </w:r>
    </w:p>
  </w:endnote>
  <w:endnote w:id="4">
    <w:p w14:paraId="087C369C" w14:textId="091BB09C" w:rsidR="0065060D" w:rsidRDefault="0065060D">
      <w:pPr>
        <w:pStyle w:val="EndnoteText"/>
      </w:pPr>
      <w:r>
        <w:rPr>
          <w:rStyle w:val="EndnoteReference"/>
        </w:rPr>
        <w:endnoteRef/>
      </w:r>
      <w:r>
        <w:t xml:space="preserve"> Defined as: </w:t>
      </w:r>
      <w:r w:rsidRPr="0049350A">
        <w:t>"Those who, under the direction of a responsible command, exercise such control over a territory as to enable them to conduct sustained and concerted military operations".</w:t>
      </w:r>
      <w:r>
        <w:t xml:space="preserve"> See </w:t>
      </w:r>
      <w:r w:rsidRPr="00AC7F71">
        <w:t>(Colombian Ministry of Defense 2016, 5)</w:t>
      </w:r>
    </w:p>
  </w:endnote>
  <w:endnote w:id="5">
    <w:p w14:paraId="2BCD21EC" w14:textId="257053C0" w:rsidR="0017798E" w:rsidRDefault="0017798E">
      <w:pPr>
        <w:pStyle w:val="EndnoteText"/>
      </w:pPr>
      <w:r>
        <w:rPr>
          <w:rStyle w:val="EndnoteReference"/>
        </w:rPr>
        <w:endnoteRef/>
      </w:r>
      <w:r>
        <w:t xml:space="preserve"> Five confidential documents were excluded from the </w:t>
      </w:r>
      <w:r w:rsidR="003F6460">
        <w:t xml:space="preserve">present </w:t>
      </w:r>
      <w:r>
        <w:t xml:space="preserve">analysis. </w:t>
      </w:r>
    </w:p>
  </w:endnote>
  <w:endnote w:id="6">
    <w:p w14:paraId="274CCC32" w14:textId="59CD0E3F" w:rsidR="005608DE" w:rsidRDefault="005608DE">
      <w:pPr>
        <w:pStyle w:val="EndnoteText"/>
      </w:pPr>
      <w:r>
        <w:rPr>
          <w:rStyle w:val="EndnoteReference"/>
        </w:rPr>
        <w:endnoteRef/>
      </w:r>
      <w:r>
        <w:t xml:space="preserve"> A</w:t>
      </w:r>
      <w:r w:rsidRPr="005608DE">
        <w:t xml:space="preserve"> "network" is a mathematical or computational representation of complex systems where individual components, termed nodes, are interconnected by relationships, </w:t>
      </w:r>
      <w:r>
        <w:t>named</w:t>
      </w:r>
      <w:r w:rsidRPr="005608DE">
        <w:t xml:space="preserve"> edges or links.</w:t>
      </w:r>
    </w:p>
  </w:endnote>
  <w:endnote w:id="7">
    <w:p w14:paraId="77383C07" w14:textId="1C52DEAB" w:rsidR="00B84040" w:rsidRDefault="00B84040">
      <w:pPr>
        <w:pStyle w:val="EndnoteText"/>
      </w:pPr>
      <w:r>
        <w:rPr>
          <w:rStyle w:val="EndnoteReference"/>
        </w:rPr>
        <w:endnoteRef/>
      </w:r>
      <w:r>
        <w:t xml:space="preserve"> </w:t>
      </w:r>
      <w:r w:rsidRPr="003937DD">
        <w:rPr>
          <w:lang w:val="en-CA"/>
        </w:rPr>
        <w:t xml:space="preserve">See </w:t>
      </w:r>
      <w:r w:rsidRPr="00AC7F71">
        <w:t>(Defensoría del Pueblo 2022, 1)</w:t>
      </w:r>
      <w:r w:rsidRPr="00AC7F71">
        <w:rPr>
          <w:lang w:val="en-CA"/>
        </w:rPr>
        <w:t xml:space="preserve"> </w:t>
      </w:r>
      <w:r w:rsidRPr="00A662B0">
        <w:rPr>
          <w:lang w:val="en"/>
        </w:rPr>
        <w:t>The document addresses the national risk for social leaders and civil population during the national elections for Congress and President in 2022</w:t>
      </w:r>
      <w:r>
        <w:rPr>
          <w:lang w:val="en"/>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DB343" w14:textId="77777777" w:rsidR="00D94611" w:rsidRDefault="00D94611" w:rsidP="001236F0">
      <w:r>
        <w:separator/>
      </w:r>
    </w:p>
  </w:footnote>
  <w:footnote w:type="continuationSeparator" w:id="0">
    <w:p w14:paraId="111ACEFA" w14:textId="77777777" w:rsidR="00D94611" w:rsidRDefault="00D94611" w:rsidP="001236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92157"/>
    <w:multiLevelType w:val="hybridMultilevel"/>
    <w:tmpl w:val="F43409CE"/>
    <w:lvl w:ilvl="0" w:tplc="9F145248">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6D3C44"/>
    <w:multiLevelType w:val="hybridMultilevel"/>
    <w:tmpl w:val="8FB6D2D8"/>
    <w:lvl w:ilvl="0" w:tplc="F982BA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B66CBF"/>
    <w:multiLevelType w:val="hybridMultilevel"/>
    <w:tmpl w:val="D10C3194"/>
    <w:lvl w:ilvl="0" w:tplc="835A9ED4">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8325271">
    <w:abstractNumId w:val="1"/>
  </w:num>
  <w:num w:numId="2" w16cid:durableId="351808383">
    <w:abstractNumId w:val="0"/>
  </w:num>
  <w:num w:numId="3" w16cid:durableId="185055712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rumbl, Mark">
    <w15:presenceInfo w15:providerId="AD" w15:userId="S-1-5-21-2859721036-3000174465-800324375-1436"/>
  </w15:person>
  <w15:person w15:author="Microsoft Office User">
    <w15:presenceInfo w15:providerId="None" w15:userId="Microsoft Office User"/>
  </w15:person>
  <w15:person w15:author="Yadira Lizama Mue">
    <w15:presenceInfo w15:providerId="AD" w15:userId="S::ylizama@uwo.ca::b95659f3-2b3a-47ca-ad38-a98b0c38ac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EyNDQ0M7IwNLEwNbNQ0lEKTi0uzszPAykwrgUAYTKaWCwAAAA="/>
  </w:docVars>
  <w:rsids>
    <w:rsidRoot w:val="00483822"/>
    <w:rsid w:val="00001251"/>
    <w:rsid w:val="00010EC0"/>
    <w:rsid w:val="0001645C"/>
    <w:rsid w:val="0003041F"/>
    <w:rsid w:val="00040E82"/>
    <w:rsid w:val="00046A31"/>
    <w:rsid w:val="00073C41"/>
    <w:rsid w:val="00073FA4"/>
    <w:rsid w:val="00082D40"/>
    <w:rsid w:val="000879F3"/>
    <w:rsid w:val="000A12B5"/>
    <w:rsid w:val="000A1EB4"/>
    <w:rsid w:val="000B0D8E"/>
    <w:rsid w:val="000C2325"/>
    <w:rsid w:val="000C738D"/>
    <w:rsid w:val="000D28F3"/>
    <w:rsid w:val="000D5C26"/>
    <w:rsid w:val="000D740F"/>
    <w:rsid w:val="000F3A9D"/>
    <w:rsid w:val="000F4646"/>
    <w:rsid w:val="00107E87"/>
    <w:rsid w:val="001129EE"/>
    <w:rsid w:val="001141CD"/>
    <w:rsid w:val="0011673D"/>
    <w:rsid w:val="00120AF5"/>
    <w:rsid w:val="001236F0"/>
    <w:rsid w:val="00123790"/>
    <w:rsid w:val="0012679E"/>
    <w:rsid w:val="00130FC8"/>
    <w:rsid w:val="00136329"/>
    <w:rsid w:val="00141F7A"/>
    <w:rsid w:val="001427C0"/>
    <w:rsid w:val="00163F48"/>
    <w:rsid w:val="0017395F"/>
    <w:rsid w:val="00176720"/>
    <w:rsid w:val="0017798E"/>
    <w:rsid w:val="00186027"/>
    <w:rsid w:val="00187052"/>
    <w:rsid w:val="00193E43"/>
    <w:rsid w:val="00196DA1"/>
    <w:rsid w:val="001A30F3"/>
    <w:rsid w:val="001B16DC"/>
    <w:rsid w:val="001B5959"/>
    <w:rsid w:val="001B59BE"/>
    <w:rsid w:val="001B737E"/>
    <w:rsid w:val="001C0E76"/>
    <w:rsid w:val="001E7385"/>
    <w:rsid w:val="002046A3"/>
    <w:rsid w:val="00206F13"/>
    <w:rsid w:val="00217DBC"/>
    <w:rsid w:val="002243BA"/>
    <w:rsid w:val="00235494"/>
    <w:rsid w:val="002359B7"/>
    <w:rsid w:val="002410F6"/>
    <w:rsid w:val="00266CC9"/>
    <w:rsid w:val="00266D91"/>
    <w:rsid w:val="002701C5"/>
    <w:rsid w:val="0027250F"/>
    <w:rsid w:val="00273648"/>
    <w:rsid w:val="00281ABA"/>
    <w:rsid w:val="00282357"/>
    <w:rsid w:val="002864D1"/>
    <w:rsid w:val="00294308"/>
    <w:rsid w:val="002A3BD4"/>
    <w:rsid w:val="002B5C29"/>
    <w:rsid w:val="002B5F5D"/>
    <w:rsid w:val="002D0191"/>
    <w:rsid w:val="002D01EF"/>
    <w:rsid w:val="002D6DF5"/>
    <w:rsid w:val="002D75BB"/>
    <w:rsid w:val="002E6F4B"/>
    <w:rsid w:val="00305193"/>
    <w:rsid w:val="00305EFE"/>
    <w:rsid w:val="0030710F"/>
    <w:rsid w:val="00310406"/>
    <w:rsid w:val="00323685"/>
    <w:rsid w:val="003305B0"/>
    <w:rsid w:val="00335A33"/>
    <w:rsid w:val="00337752"/>
    <w:rsid w:val="00341D78"/>
    <w:rsid w:val="00346A43"/>
    <w:rsid w:val="00351DCC"/>
    <w:rsid w:val="003527B5"/>
    <w:rsid w:val="00356169"/>
    <w:rsid w:val="00364A9C"/>
    <w:rsid w:val="003853EE"/>
    <w:rsid w:val="00387F19"/>
    <w:rsid w:val="00393701"/>
    <w:rsid w:val="00394747"/>
    <w:rsid w:val="003A164B"/>
    <w:rsid w:val="003A265E"/>
    <w:rsid w:val="003A690C"/>
    <w:rsid w:val="003B0C8F"/>
    <w:rsid w:val="003B5C46"/>
    <w:rsid w:val="003C0E04"/>
    <w:rsid w:val="003C33CB"/>
    <w:rsid w:val="003C558B"/>
    <w:rsid w:val="003D1397"/>
    <w:rsid w:val="003D620E"/>
    <w:rsid w:val="003E37C0"/>
    <w:rsid w:val="003F0128"/>
    <w:rsid w:val="003F356A"/>
    <w:rsid w:val="003F40F9"/>
    <w:rsid w:val="003F6460"/>
    <w:rsid w:val="0040269C"/>
    <w:rsid w:val="00404AAC"/>
    <w:rsid w:val="00405CE4"/>
    <w:rsid w:val="00406C50"/>
    <w:rsid w:val="00422E6D"/>
    <w:rsid w:val="00422F76"/>
    <w:rsid w:val="0043315E"/>
    <w:rsid w:val="00463C7E"/>
    <w:rsid w:val="00472C71"/>
    <w:rsid w:val="004731F9"/>
    <w:rsid w:val="00475A9C"/>
    <w:rsid w:val="00477C38"/>
    <w:rsid w:val="00483602"/>
    <w:rsid w:val="00483822"/>
    <w:rsid w:val="0049350A"/>
    <w:rsid w:val="004A31F1"/>
    <w:rsid w:val="004D4B69"/>
    <w:rsid w:val="004E22F5"/>
    <w:rsid w:val="004E3D2E"/>
    <w:rsid w:val="004F1957"/>
    <w:rsid w:val="004F1A4E"/>
    <w:rsid w:val="004F2901"/>
    <w:rsid w:val="004F4336"/>
    <w:rsid w:val="004F68AE"/>
    <w:rsid w:val="005023BE"/>
    <w:rsid w:val="005023D2"/>
    <w:rsid w:val="0050326B"/>
    <w:rsid w:val="005073D0"/>
    <w:rsid w:val="00511757"/>
    <w:rsid w:val="00523165"/>
    <w:rsid w:val="0052638C"/>
    <w:rsid w:val="0053443A"/>
    <w:rsid w:val="0053759E"/>
    <w:rsid w:val="0054411C"/>
    <w:rsid w:val="005544AC"/>
    <w:rsid w:val="005608DE"/>
    <w:rsid w:val="00567DF2"/>
    <w:rsid w:val="0058447C"/>
    <w:rsid w:val="00592243"/>
    <w:rsid w:val="00592829"/>
    <w:rsid w:val="005A2B58"/>
    <w:rsid w:val="005A65AD"/>
    <w:rsid w:val="005B3D45"/>
    <w:rsid w:val="005B7E03"/>
    <w:rsid w:val="005C44F7"/>
    <w:rsid w:val="005C6771"/>
    <w:rsid w:val="005D0E9F"/>
    <w:rsid w:val="005D38BD"/>
    <w:rsid w:val="005D51AA"/>
    <w:rsid w:val="005D5A3E"/>
    <w:rsid w:val="005F4C44"/>
    <w:rsid w:val="005F6CC3"/>
    <w:rsid w:val="00602C54"/>
    <w:rsid w:val="0061036D"/>
    <w:rsid w:val="00621060"/>
    <w:rsid w:val="00625A6D"/>
    <w:rsid w:val="00630ADF"/>
    <w:rsid w:val="00633F67"/>
    <w:rsid w:val="00634FFC"/>
    <w:rsid w:val="0064462B"/>
    <w:rsid w:val="0065060D"/>
    <w:rsid w:val="00674E4E"/>
    <w:rsid w:val="00684F3E"/>
    <w:rsid w:val="006916B7"/>
    <w:rsid w:val="00692BC5"/>
    <w:rsid w:val="006967ED"/>
    <w:rsid w:val="006A63F8"/>
    <w:rsid w:val="006A7D20"/>
    <w:rsid w:val="006B0C9F"/>
    <w:rsid w:val="006B1D89"/>
    <w:rsid w:val="006B7AA5"/>
    <w:rsid w:val="006C1259"/>
    <w:rsid w:val="006C7278"/>
    <w:rsid w:val="006D07CF"/>
    <w:rsid w:val="006D124C"/>
    <w:rsid w:val="006E0522"/>
    <w:rsid w:val="006E7EF8"/>
    <w:rsid w:val="006F326B"/>
    <w:rsid w:val="006F7588"/>
    <w:rsid w:val="00702880"/>
    <w:rsid w:val="00705226"/>
    <w:rsid w:val="00721616"/>
    <w:rsid w:val="0073215F"/>
    <w:rsid w:val="007342BF"/>
    <w:rsid w:val="00737552"/>
    <w:rsid w:val="007635A8"/>
    <w:rsid w:val="00775396"/>
    <w:rsid w:val="00784E7C"/>
    <w:rsid w:val="00785346"/>
    <w:rsid w:val="00791FEA"/>
    <w:rsid w:val="0079657F"/>
    <w:rsid w:val="007974F9"/>
    <w:rsid w:val="00797AE2"/>
    <w:rsid w:val="007A1C43"/>
    <w:rsid w:val="007A31B9"/>
    <w:rsid w:val="007C266E"/>
    <w:rsid w:val="007C30CA"/>
    <w:rsid w:val="007E151A"/>
    <w:rsid w:val="007E5EF7"/>
    <w:rsid w:val="007F03A2"/>
    <w:rsid w:val="007F3424"/>
    <w:rsid w:val="008025E0"/>
    <w:rsid w:val="00810049"/>
    <w:rsid w:val="00827475"/>
    <w:rsid w:val="00827AD9"/>
    <w:rsid w:val="008332E9"/>
    <w:rsid w:val="00840802"/>
    <w:rsid w:val="008418C0"/>
    <w:rsid w:val="00843433"/>
    <w:rsid w:val="0084412D"/>
    <w:rsid w:val="00844EE8"/>
    <w:rsid w:val="008451A7"/>
    <w:rsid w:val="008457D9"/>
    <w:rsid w:val="008510C3"/>
    <w:rsid w:val="00854A3C"/>
    <w:rsid w:val="00860B3D"/>
    <w:rsid w:val="00871320"/>
    <w:rsid w:val="008764F6"/>
    <w:rsid w:val="008806E0"/>
    <w:rsid w:val="00881772"/>
    <w:rsid w:val="008846DD"/>
    <w:rsid w:val="00886F19"/>
    <w:rsid w:val="008A4793"/>
    <w:rsid w:val="008A4DFD"/>
    <w:rsid w:val="008A5CA5"/>
    <w:rsid w:val="008B357A"/>
    <w:rsid w:val="008B549D"/>
    <w:rsid w:val="008B7197"/>
    <w:rsid w:val="008C14EB"/>
    <w:rsid w:val="008C1623"/>
    <w:rsid w:val="008C3262"/>
    <w:rsid w:val="008E44A1"/>
    <w:rsid w:val="008E607B"/>
    <w:rsid w:val="008F197E"/>
    <w:rsid w:val="00921699"/>
    <w:rsid w:val="009216C4"/>
    <w:rsid w:val="009349F0"/>
    <w:rsid w:val="009400E2"/>
    <w:rsid w:val="00946CF9"/>
    <w:rsid w:val="00946E88"/>
    <w:rsid w:val="00956244"/>
    <w:rsid w:val="0096262F"/>
    <w:rsid w:val="00964A36"/>
    <w:rsid w:val="00975348"/>
    <w:rsid w:val="009862CB"/>
    <w:rsid w:val="00990109"/>
    <w:rsid w:val="00993DC8"/>
    <w:rsid w:val="0099611C"/>
    <w:rsid w:val="00996DA0"/>
    <w:rsid w:val="009A7AF5"/>
    <w:rsid w:val="009C1C4F"/>
    <w:rsid w:val="009C73AA"/>
    <w:rsid w:val="009E25EC"/>
    <w:rsid w:val="009E7FE5"/>
    <w:rsid w:val="009F11DA"/>
    <w:rsid w:val="009F6453"/>
    <w:rsid w:val="00A01725"/>
    <w:rsid w:val="00A078F8"/>
    <w:rsid w:val="00A2453D"/>
    <w:rsid w:val="00A245F1"/>
    <w:rsid w:val="00A25393"/>
    <w:rsid w:val="00A4600E"/>
    <w:rsid w:val="00A541FB"/>
    <w:rsid w:val="00A6371E"/>
    <w:rsid w:val="00A662B0"/>
    <w:rsid w:val="00A87C4F"/>
    <w:rsid w:val="00A935C6"/>
    <w:rsid w:val="00A95D71"/>
    <w:rsid w:val="00AA2A1B"/>
    <w:rsid w:val="00AA6FC5"/>
    <w:rsid w:val="00AB4DC0"/>
    <w:rsid w:val="00AB5322"/>
    <w:rsid w:val="00AC7F71"/>
    <w:rsid w:val="00AD3A4E"/>
    <w:rsid w:val="00AD455C"/>
    <w:rsid w:val="00AD6721"/>
    <w:rsid w:val="00AE78A5"/>
    <w:rsid w:val="00AF263C"/>
    <w:rsid w:val="00B00B15"/>
    <w:rsid w:val="00B03B32"/>
    <w:rsid w:val="00B07662"/>
    <w:rsid w:val="00B07A0B"/>
    <w:rsid w:val="00B13C01"/>
    <w:rsid w:val="00B13C65"/>
    <w:rsid w:val="00B17D66"/>
    <w:rsid w:val="00B24158"/>
    <w:rsid w:val="00B304C8"/>
    <w:rsid w:val="00B44440"/>
    <w:rsid w:val="00B55FC3"/>
    <w:rsid w:val="00B57B1B"/>
    <w:rsid w:val="00B80CB8"/>
    <w:rsid w:val="00B81716"/>
    <w:rsid w:val="00B829C3"/>
    <w:rsid w:val="00B83A21"/>
    <w:rsid w:val="00B84040"/>
    <w:rsid w:val="00B861CE"/>
    <w:rsid w:val="00B86E63"/>
    <w:rsid w:val="00B86F57"/>
    <w:rsid w:val="00B92758"/>
    <w:rsid w:val="00B93E71"/>
    <w:rsid w:val="00B9427B"/>
    <w:rsid w:val="00B945BE"/>
    <w:rsid w:val="00BA07E1"/>
    <w:rsid w:val="00BA3191"/>
    <w:rsid w:val="00BA5A79"/>
    <w:rsid w:val="00BB08B3"/>
    <w:rsid w:val="00BB7CB3"/>
    <w:rsid w:val="00BD1D0C"/>
    <w:rsid w:val="00BE0E88"/>
    <w:rsid w:val="00BF2918"/>
    <w:rsid w:val="00BF4417"/>
    <w:rsid w:val="00BF6AA9"/>
    <w:rsid w:val="00C02A66"/>
    <w:rsid w:val="00C06C91"/>
    <w:rsid w:val="00C152E6"/>
    <w:rsid w:val="00C23CDF"/>
    <w:rsid w:val="00C30216"/>
    <w:rsid w:val="00C5400A"/>
    <w:rsid w:val="00C5636B"/>
    <w:rsid w:val="00C56489"/>
    <w:rsid w:val="00C77F5B"/>
    <w:rsid w:val="00C8379D"/>
    <w:rsid w:val="00C843AF"/>
    <w:rsid w:val="00CA0580"/>
    <w:rsid w:val="00CA1F21"/>
    <w:rsid w:val="00CA7D70"/>
    <w:rsid w:val="00CB3AF7"/>
    <w:rsid w:val="00CB4A12"/>
    <w:rsid w:val="00CB62DF"/>
    <w:rsid w:val="00CC13D7"/>
    <w:rsid w:val="00CD34BA"/>
    <w:rsid w:val="00CD6A44"/>
    <w:rsid w:val="00CD7AFC"/>
    <w:rsid w:val="00CE394C"/>
    <w:rsid w:val="00CF10C3"/>
    <w:rsid w:val="00D011DD"/>
    <w:rsid w:val="00D03D12"/>
    <w:rsid w:val="00D0436E"/>
    <w:rsid w:val="00D054F8"/>
    <w:rsid w:val="00D0585D"/>
    <w:rsid w:val="00D10F11"/>
    <w:rsid w:val="00D23487"/>
    <w:rsid w:val="00D26067"/>
    <w:rsid w:val="00D377B1"/>
    <w:rsid w:val="00D46212"/>
    <w:rsid w:val="00D657F6"/>
    <w:rsid w:val="00D659F9"/>
    <w:rsid w:val="00D92142"/>
    <w:rsid w:val="00D921C5"/>
    <w:rsid w:val="00D94611"/>
    <w:rsid w:val="00DA649E"/>
    <w:rsid w:val="00DB0483"/>
    <w:rsid w:val="00DB32E8"/>
    <w:rsid w:val="00DB47E4"/>
    <w:rsid w:val="00DC04CE"/>
    <w:rsid w:val="00DC63B7"/>
    <w:rsid w:val="00DD5448"/>
    <w:rsid w:val="00DF4AB4"/>
    <w:rsid w:val="00E07545"/>
    <w:rsid w:val="00E221F6"/>
    <w:rsid w:val="00E258B9"/>
    <w:rsid w:val="00E26069"/>
    <w:rsid w:val="00E32FCD"/>
    <w:rsid w:val="00E346E4"/>
    <w:rsid w:val="00E40910"/>
    <w:rsid w:val="00E51C10"/>
    <w:rsid w:val="00E52072"/>
    <w:rsid w:val="00E625DF"/>
    <w:rsid w:val="00E63BB2"/>
    <w:rsid w:val="00E6706E"/>
    <w:rsid w:val="00E720CD"/>
    <w:rsid w:val="00E73E53"/>
    <w:rsid w:val="00E80278"/>
    <w:rsid w:val="00E8696F"/>
    <w:rsid w:val="00E91BF1"/>
    <w:rsid w:val="00EA0796"/>
    <w:rsid w:val="00EB3E83"/>
    <w:rsid w:val="00EB6FE2"/>
    <w:rsid w:val="00EC5001"/>
    <w:rsid w:val="00EC5765"/>
    <w:rsid w:val="00ED4590"/>
    <w:rsid w:val="00ED4F7A"/>
    <w:rsid w:val="00EF0AF5"/>
    <w:rsid w:val="00EF0E92"/>
    <w:rsid w:val="00EF5044"/>
    <w:rsid w:val="00F02BAB"/>
    <w:rsid w:val="00F0530C"/>
    <w:rsid w:val="00F13662"/>
    <w:rsid w:val="00F14282"/>
    <w:rsid w:val="00F1661D"/>
    <w:rsid w:val="00F23E5C"/>
    <w:rsid w:val="00F318C4"/>
    <w:rsid w:val="00F41AFC"/>
    <w:rsid w:val="00F44747"/>
    <w:rsid w:val="00F507DD"/>
    <w:rsid w:val="00F52B89"/>
    <w:rsid w:val="00F75495"/>
    <w:rsid w:val="00F9407F"/>
    <w:rsid w:val="00F96BCB"/>
    <w:rsid w:val="00F96CB0"/>
    <w:rsid w:val="00FA2CED"/>
    <w:rsid w:val="00FA655A"/>
    <w:rsid w:val="00FA70FC"/>
    <w:rsid w:val="00FB08BD"/>
    <w:rsid w:val="00FB0A3D"/>
    <w:rsid w:val="00FB21C6"/>
    <w:rsid w:val="00FB521C"/>
    <w:rsid w:val="00FB6557"/>
    <w:rsid w:val="00FC2D2D"/>
    <w:rsid w:val="00FC4F10"/>
    <w:rsid w:val="00FD118E"/>
    <w:rsid w:val="00FD1F78"/>
    <w:rsid w:val="00FE4706"/>
    <w:rsid w:val="00FE4D14"/>
    <w:rsid w:val="00FF1EBB"/>
    <w:rsid w:val="00FF7036"/>
    <w:rsid w:val="573E89DE"/>
    <w:rsid w:val="5ED974A5"/>
    <w:rsid w:val="63D7C97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BA139A"/>
  <w15:docId w15:val="{156C6D88-ACA4-4C7E-AE02-B63EB8E45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7E4"/>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3822"/>
    <w:pPr>
      <w:spacing w:before="100" w:beforeAutospacing="1" w:after="100" w:afterAutospacing="1"/>
    </w:pPr>
    <w:rPr>
      <w:lang w:eastAsia="en-CA"/>
    </w:rPr>
  </w:style>
  <w:style w:type="character" w:styleId="Hyperlink">
    <w:name w:val="Hyperlink"/>
    <w:basedOn w:val="DefaultParagraphFont"/>
    <w:uiPriority w:val="99"/>
    <w:unhideWhenUsed/>
    <w:rsid w:val="00483822"/>
    <w:rPr>
      <w:color w:val="0000FF"/>
      <w:u w:val="single"/>
    </w:rPr>
  </w:style>
  <w:style w:type="paragraph" w:styleId="Revision">
    <w:name w:val="Revision"/>
    <w:hidden/>
    <w:uiPriority w:val="99"/>
    <w:semiHidden/>
    <w:rsid w:val="00483822"/>
    <w:pPr>
      <w:spacing w:after="0" w:line="240" w:lineRule="auto"/>
    </w:pPr>
  </w:style>
  <w:style w:type="character" w:styleId="CommentReference">
    <w:name w:val="annotation reference"/>
    <w:basedOn w:val="DefaultParagraphFont"/>
    <w:uiPriority w:val="99"/>
    <w:semiHidden/>
    <w:unhideWhenUsed/>
    <w:rsid w:val="00483822"/>
    <w:rPr>
      <w:sz w:val="16"/>
      <w:szCs w:val="16"/>
    </w:rPr>
  </w:style>
  <w:style w:type="paragraph" w:styleId="CommentText">
    <w:name w:val="annotation text"/>
    <w:basedOn w:val="Normal"/>
    <w:link w:val="CommentTextChar"/>
    <w:uiPriority w:val="99"/>
    <w:unhideWhenUsed/>
    <w:rsid w:val="00483822"/>
    <w:rPr>
      <w:sz w:val="20"/>
      <w:szCs w:val="20"/>
    </w:rPr>
  </w:style>
  <w:style w:type="character" w:customStyle="1" w:styleId="CommentTextChar">
    <w:name w:val="Comment Text Char"/>
    <w:basedOn w:val="DefaultParagraphFont"/>
    <w:link w:val="CommentText"/>
    <w:uiPriority w:val="99"/>
    <w:rsid w:val="00483822"/>
    <w:rPr>
      <w:sz w:val="20"/>
      <w:szCs w:val="20"/>
    </w:rPr>
  </w:style>
  <w:style w:type="paragraph" w:styleId="CommentSubject">
    <w:name w:val="annotation subject"/>
    <w:basedOn w:val="CommentText"/>
    <w:next w:val="CommentText"/>
    <w:link w:val="CommentSubjectChar"/>
    <w:uiPriority w:val="99"/>
    <w:semiHidden/>
    <w:unhideWhenUsed/>
    <w:rsid w:val="00483822"/>
    <w:rPr>
      <w:b/>
      <w:bCs/>
    </w:rPr>
  </w:style>
  <w:style w:type="character" w:customStyle="1" w:styleId="CommentSubjectChar">
    <w:name w:val="Comment Subject Char"/>
    <w:basedOn w:val="CommentTextChar"/>
    <w:link w:val="CommentSubject"/>
    <w:uiPriority w:val="99"/>
    <w:semiHidden/>
    <w:rsid w:val="00483822"/>
    <w:rPr>
      <w:b/>
      <w:bCs/>
      <w:sz w:val="20"/>
      <w:szCs w:val="20"/>
    </w:rPr>
  </w:style>
  <w:style w:type="character" w:styleId="UnresolvedMention">
    <w:name w:val="Unresolved Mention"/>
    <w:basedOn w:val="DefaultParagraphFont"/>
    <w:uiPriority w:val="99"/>
    <w:semiHidden/>
    <w:unhideWhenUsed/>
    <w:rsid w:val="001B59BE"/>
    <w:rPr>
      <w:color w:val="605E5C"/>
      <w:shd w:val="clear" w:color="auto" w:fill="E1DFDD"/>
    </w:rPr>
  </w:style>
  <w:style w:type="character" w:styleId="Emphasis">
    <w:name w:val="Emphasis"/>
    <w:basedOn w:val="DefaultParagraphFont"/>
    <w:uiPriority w:val="20"/>
    <w:qFormat/>
    <w:rsid w:val="007C30CA"/>
    <w:rPr>
      <w:i/>
      <w:iCs/>
    </w:rPr>
  </w:style>
  <w:style w:type="paragraph" w:styleId="BalloonText">
    <w:name w:val="Balloon Text"/>
    <w:basedOn w:val="Normal"/>
    <w:link w:val="BalloonTextChar"/>
    <w:uiPriority w:val="99"/>
    <w:semiHidden/>
    <w:unhideWhenUsed/>
    <w:rsid w:val="00AA6FC5"/>
    <w:rPr>
      <w:sz w:val="18"/>
      <w:szCs w:val="18"/>
    </w:rPr>
  </w:style>
  <w:style w:type="character" w:customStyle="1" w:styleId="BalloonTextChar">
    <w:name w:val="Balloon Text Char"/>
    <w:basedOn w:val="DefaultParagraphFont"/>
    <w:link w:val="BalloonText"/>
    <w:uiPriority w:val="99"/>
    <w:semiHidden/>
    <w:rsid w:val="00AA6FC5"/>
    <w:rPr>
      <w:rFonts w:ascii="Times New Roman" w:hAnsi="Times New Roman"/>
      <w:sz w:val="18"/>
      <w:szCs w:val="18"/>
    </w:rPr>
  </w:style>
  <w:style w:type="paragraph" w:styleId="FootnoteText">
    <w:name w:val="footnote text"/>
    <w:basedOn w:val="Normal"/>
    <w:link w:val="FootnoteTextChar"/>
    <w:uiPriority w:val="99"/>
    <w:semiHidden/>
    <w:unhideWhenUsed/>
    <w:rsid w:val="001236F0"/>
    <w:rPr>
      <w:sz w:val="20"/>
      <w:szCs w:val="20"/>
    </w:rPr>
  </w:style>
  <w:style w:type="character" w:customStyle="1" w:styleId="FootnoteTextChar">
    <w:name w:val="Footnote Text Char"/>
    <w:basedOn w:val="DefaultParagraphFont"/>
    <w:link w:val="FootnoteText"/>
    <w:uiPriority w:val="99"/>
    <w:semiHidden/>
    <w:rsid w:val="001236F0"/>
    <w:rPr>
      <w:sz w:val="20"/>
      <w:szCs w:val="20"/>
    </w:rPr>
  </w:style>
  <w:style w:type="character" w:styleId="FootnoteReference">
    <w:name w:val="footnote reference"/>
    <w:basedOn w:val="DefaultParagraphFont"/>
    <w:uiPriority w:val="99"/>
    <w:semiHidden/>
    <w:unhideWhenUsed/>
    <w:rsid w:val="001236F0"/>
    <w:rPr>
      <w:vertAlign w:val="superscript"/>
    </w:rPr>
  </w:style>
  <w:style w:type="paragraph" w:styleId="EndnoteText">
    <w:name w:val="endnote text"/>
    <w:basedOn w:val="Normal"/>
    <w:link w:val="EndnoteTextChar"/>
    <w:uiPriority w:val="99"/>
    <w:semiHidden/>
    <w:unhideWhenUsed/>
    <w:rsid w:val="00A541FB"/>
    <w:rPr>
      <w:sz w:val="20"/>
      <w:szCs w:val="20"/>
    </w:rPr>
  </w:style>
  <w:style w:type="character" w:customStyle="1" w:styleId="EndnoteTextChar">
    <w:name w:val="Endnote Text Char"/>
    <w:basedOn w:val="DefaultParagraphFont"/>
    <w:link w:val="EndnoteText"/>
    <w:uiPriority w:val="99"/>
    <w:semiHidden/>
    <w:rsid w:val="00A541FB"/>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A541FB"/>
    <w:rPr>
      <w:vertAlign w:val="superscript"/>
    </w:rPr>
  </w:style>
  <w:style w:type="character" w:styleId="FollowedHyperlink">
    <w:name w:val="FollowedHyperlink"/>
    <w:basedOn w:val="DefaultParagraphFont"/>
    <w:uiPriority w:val="99"/>
    <w:semiHidden/>
    <w:unhideWhenUsed/>
    <w:rsid w:val="00C77F5B"/>
    <w:rPr>
      <w:color w:val="954F72" w:themeColor="followedHyperlink"/>
      <w:u w:val="single"/>
    </w:rPr>
  </w:style>
  <w:style w:type="paragraph" w:styleId="Bibliography">
    <w:name w:val="Bibliography"/>
    <w:basedOn w:val="Normal"/>
    <w:next w:val="Normal"/>
    <w:uiPriority w:val="37"/>
    <w:unhideWhenUsed/>
    <w:rsid w:val="002D0191"/>
    <w:pPr>
      <w:ind w:left="720" w:hanging="720"/>
    </w:pPr>
  </w:style>
  <w:style w:type="paragraph" w:styleId="ListParagraph">
    <w:name w:val="List Paragraph"/>
    <w:basedOn w:val="Normal"/>
    <w:uiPriority w:val="34"/>
    <w:qFormat/>
    <w:rsid w:val="00335A33"/>
    <w:pPr>
      <w:ind w:left="720"/>
      <w:contextualSpacing/>
    </w:pPr>
  </w:style>
  <w:style w:type="paragraph" w:styleId="Header">
    <w:name w:val="header"/>
    <w:basedOn w:val="Normal"/>
    <w:link w:val="HeaderChar"/>
    <w:uiPriority w:val="99"/>
    <w:unhideWhenUsed/>
    <w:rsid w:val="00D657F6"/>
    <w:pPr>
      <w:tabs>
        <w:tab w:val="center" w:pos="4680"/>
        <w:tab w:val="right" w:pos="9360"/>
      </w:tabs>
    </w:pPr>
  </w:style>
  <w:style w:type="character" w:customStyle="1" w:styleId="HeaderChar">
    <w:name w:val="Header Char"/>
    <w:basedOn w:val="DefaultParagraphFont"/>
    <w:link w:val="Header"/>
    <w:uiPriority w:val="99"/>
    <w:rsid w:val="00D657F6"/>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D657F6"/>
    <w:pPr>
      <w:tabs>
        <w:tab w:val="center" w:pos="4680"/>
        <w:tab w:val="right" w:pos="9360"/>
      </w:tabs>
    </w:pPr>
  </w:style>
  <w:style w:type="character" w:customStyle="1" w:styleId="FooterChar">
    <w:name w:val="Footer Char"/>
    <w:basedOn w:val="DefaultParagraphFont"/>
    <w:link w:val="Footer"/>
    <w:uiPriority w:val="99"/>
    <w:rsid w:val="00D657F6"/>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937568">
      <w:bodyDiv w:val="1"/>
      <w:marLeft w:val="0"/>
      <w:marRight w:val="0"/>
      <w:marTop w:val="0"/>
      <w:marBottom w:val="0"/>
      <w:divBdr>
        <w:top w:val="none" w:sz="0" w:space="0" w:color="auto"/>
        <w:left w:val="none" w:sz="0" w:space="0" w:color="auto"/>
        <w:bottom w:val="none" w:sz="0" w:space="0" w:color="auto"/>
        <w:right w:val="none" w:sz="0" w:space="0" w:color="auto"/>
      </w:divBdr>
    </w:div>
    <w:div w:id="98108149">
      <w:bodyDiv w:val="1"/>
      <w:marLeft w:val="0"/>
      <w:marRight w:val="0"/>
      <w:marTop w:val="0"/>
      <w:marBottom w:val="0"/>
      <w:divBdr>
        <w:top w:val="none" w:sz="0" w:space="0" w:color="auto"/>
        <w:left w:val="none" w:sz="0" w:space="0" w:color="auto"/>
        <w:bottom w:val="none" w:sz="0" w:space="0" w:color="auto"/>
        <w:right w:val="none" w:sz="0" w:space="0" w:color="auto"/>
      </w:divBdr>
    </w:div>
    <w:div w:id="122578599">
      <w:bodyDiv w:val="1"/>
      <w:marLeft w:val="0"/>
      <w:marRight w:val="0"/>
      <w:marTop w:val="0"/>
      <w:marBottom w:val="0"/>
      <w:divBdr>
        <w:top w:val="none" w:sz="0" w:space="0" w:color="auto"/>
        <w:left w:val="none" w:sz="0" w:space="0" w:color="auto"/>
        <w:bottom w:val="none" w:sz="0" w:space="0" w:color="auto"/>
        <w:right w:val="none" w:sz="0" w:space="0" w:color="auto"/>
      </w:divBdr>
    </w:div>
    <w:div w:id="168298580">
      <w:bodyDiv w:val="1"/>
      <w:marLeft w:val="0"/>
      <w:marRight w:val="0"/>
      <w:marTop w:val="0"/>
      <w:marBottom w:val="0"/>
      <w:divBdr>
        <w:top w:val="none" w:sz="0" w:space="0" w:color="auto"/>
        <w:left w:val="none" w:sz="0" w:space="0" w:color="auto"/>
        <w:bottom w:val="none" w:sz="0" w:space="0" w:color="auto"/>
        <w:right w:val="none" w:sz="0" w:space="0" w:color="auto"/>
      </w:divBdr>
    </w:div>
    <w:div w:id="219632221">
      <w:bodyDiv w:val="1"/>
      <w:marLeft w:val="0"/>
      <w:marRight w:val="0"/>
      <w:marTop w:val="0"/>
      <w:marBottom w:val="0"/>
      <w:divBdr>
        <w:top w:val="none" w:sz="0" w:space="0" w:color="auto"/>
        <w:left w:val="none" w:sz="0" w:space="0" w:color="auto"/>
        <w:bottom w:val="none" w:sz="0" w:space="0" w:color="auto"/>
        <w:right w:val="none" w:sz="0" w:space="0" w:color="auto"/>
      </w:divBdr>
    </w:div>
    <w:div w:id="235209330">
      <w:bodyDiv w:val="1"/>
      <w:marLeft w:val="0"/>
      <w:marRight w:val="0"/>
      <w:marTop w:val="0"/>
      <w:marBottom w:val="0"/>
      <w:divBdr>
        <w:top w:val="none" w:sz="0" w:space="0" w:color="auto"/>
        <w:left w:val="none" w:sz="0" w:space="0" w:color="auto"/>
        <w:bottom w:val="none" w:sz="0" w:space="0" w:color="auto"/>
        <w:right w:val="none" w:sz="0" w:space="0" w:color="auto"/>
      </w:divBdr>
    </w:div>
    <w:div w:id="430971405">
      <w:bodyDiv w:val="1"/>
      <w:marLeft w:val="0"/>
      <w:marRight w:val="0"/>
      <w:marTop w:val="0"/>
      <w:marBottom w:val="0"/>
      <w:divBdr>
        <w:top w:val="none" w:sz="0" w:space="0" w:color="auto"/>
        <w:left w:val="none" w:sz="0" w:space="0" w:color="auto"/>
        <w:bottom w:val="none" w:sz="0" w:space="0" w:color="auto"/>
        <w:right w:val="none" w:sz="0" w:space="0" w:color="auto"/>
      </w:divBdr>
      <w:divsChild>
        <w:div w:id="853687351">
          <w:marLeft w:val="480"/>
          <w:marRight w:val="0"/>
          <w:marTop w:val="0"/>
          <w:marBottom w:val="0"/>
          <w:divBdr>
            <w:top w:val="none" w:sz="0" w:space="0" w:color="auto"/>
            <w:left w:val="none" w:sz="0" w:space="0" w:color="auto"/>
            <w:bottom w:val="none" w:sz="0" w:space="0" w:color="auto"/>
            <w:right w:val="none" w:sz="0" w:space="0" w:color="auto"/>
          </w:divBdr>
          <w:divsChild>
            <w:div w:id="4598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20522">
      <w:bodyDiv w:val="1"/>
      <w:marLeft w:val="0"/>
      <w:marRight w:val="0"/>
      <w:marTop w:val="0"/>
      <w:marBottom w:val="0"/>
      <w:divBdr>
        <w:top w:val="none" w:sz="0" w:space="0" w:color="auto"/>
        <w:left w:val="none" w:sz="0" w:space="0" w:color="auto"/>
        <w:bottom w:val="none" w:sz="0" w:space="0" w:color="auto"/>
        <w:right w:val="none" w:sz="0" w:space="0" w:color="auto"/>
      </w:divBdr>
    </w:div>
    <w:div w:id="761729968">
      <w:bodyDiv w:val="1"/>
      <w:marLeft w:val="0"/>
      <w:marRight w:val="0"/>
      <w:marTop w:val="0"/>
      <w:marBottom w:val="0"/>
      <w:divBdr>
        <w:top w:val="none" w:sz="0" w:space="0" w:color="auto"/>
        <w:left w:val="none" w:sz="0" w:space="0" w:color="auto"/>
        <w:bottom w:val="none" w:sz="0" w:space="0" w:color="auto"/>
        <w:right w:val="none" w:sz="0" w:space="0" w:color="auto"/>
      </w:divBdr>
    </w:div>
    <w:div w:id="886332987">
      <w:bodyDiv w:val="1"/>
      <w:marLeft w:val="0"/>
      <w:marRight w:val="0"/>
      <w:marTop w:val="0"/>
      <w:marBottom w:val="0"/>
      <w:divBdr>
        <w:top w:val="none" w:sz="0" w:space="0" w:color="auto"/>
        <w:left w:val="none" w:sz="0" w:space="0" w:color="auto"/>
        <w:bottom w:val="none" w:sz="0" w:space="0" w:color="auto"/>
        <w:right w:val="none" w:sz="0" w:space="0" w:color="auto"/>
      </w:divBdr>
      <w:divsChild>
        <w:div w:id="1006980510">
          <w:marLeft w:val="480"/>
          <w:marRight w:val="0"/>
          <w:marTop w:val="0"/>
          <w:marBottom w:val="0"/>
          <w:divBdr>
            <w:top w:val="none" w:sz="0" w:space="0" w:color="auto"/>
            <w:left w:val="none" w:sz="0" w:space="0" w:color="auto"/>
            <w:bottom w:val="none" w:sz="0" w:space="0" w:color="auto"/>
            <w:right w:val="none" w:sz="0" w:space="0" w:color="auto"/>
          </w:divBdr>
          <w:divsChild>
            <w:div w:id="13635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7719">
      <w:bodyDiv w:val="1"/>
      <w:marLeft w:val="0"/>
      <w:marRight w:val="0"/>
      <w:marTop w:val="0"/>
      <w:marBottom w:val="0"/>
      <w:divBdr>
        <w:top w:val="none" w:sz="0" w:space="0" w:color="auto"/>
        <w:left w:val="none" w:sz="0" w:space="0" w:color="auto"/>
        <w:bottom w:val="none" w:sz="0" w:space="0" w:color="auto"/>
        <w:right w:val="none" w:sz="0" w:space="0" w:color="auto"/>
      </w:divBdr>
    </w:div>
    <w:div w:id="1111122442">
      <w:bodyDiv w:val="1"/>
      <w:marLeft w:val="0"/>
      <w:marRight w:val="0"/>
      <w:marTop w:val="0"/>
      <w:marBottom w:val="0"/>
      <w:divBdr>
        <w:top w:val="none" w:sz="0" w:space="0" w:color="auto"/>
        <w:left w:val="none" w:sz="0" w:space="0" w:color="auto"/>
        <w:bottom w:val="none" w:sz="0" w:space="0" w:color="auto"/>
        <w:right w:val="none" w:sz="0" w:space="0" w:color="auto"/>
      </w:divBdr>
    </w:div>
    <w:div w:id="1222593398">
      <w:bodyDiv w:val="1"/>
      <w:marLeft w:val="0"/>
      <w:marRight w:val="0"/>
      <w:marTop w:val="0"/>
      <w:marBottom w:val="0"/>
      <w:divBdr>
        <w:top w:val="none" w:sz="0" w:space="0" w:color="auto"/>
        <w:left w:val="none" w:sz="0" w:space="0" w:color="auto"/>
        <w:bottom w:val="none" w:sz="0" w:space="0" w:color="auto"/>
        <w:right w:val="none" w:sz="0" w:space="0" w:color="auto"/>
      </w:divBdr>
    </w:div>
    <w:div w:id="1301497374">
      <w:bodyDiv w:val="1"/>
      <w:marLeft w:val="0"/>
      <w:marRight w:val="0"/>
      <w:marTop w:val="0"/>
      <w:marBottom w:val="0"/>
      <w:divBdr>
        <w:top w:val="none" w:sz="0" w:space="0" w:color="auto"/>
        <w:left w:val="none" w:sz="0" w:space="0" w:color="auto"/>
        <w:bottom w:val="none" w:sz="0" w:space="0" w:color="auto"/>
        <w:right w:val="none" w:sz="0" w:space="0" w:color="auto"/>
      </w:divBdr>
    </w:div>
    <w:div w:id="1343125434">
      <w:bodyDiv w:val="1"/>
      <w:marLeft w:val="0"/>
      <w:marRight w:val="0"/>
      <w:marTop w:val="0"/>
      <w:marBottom w:val="0"/>
      <w:divBdr>
        <w:top w:val="none" w:sz="0" w:space="0" w:color="auto"/>
        <w:left w:val="none" w:sz="0" w:space="0" w:color="auto"/>
        <w:bottom w:val="none" w:sz="0" w:space="0" w:color="auto"/>
        <w:right w:val="none" w:sz="0" w:space="0" w:color="auto"/>
      </w:divBdr>
      <w:divsChild>
        <w:div w:id="1228960111">
          <w:marLeft w:val="480"/>
          <w:marRight w:val="0"/>
          <w:marTop w:val="0"/>
          <w:marBottom w:val="0"/>
          <w:divBdr>
            <w:top w:val="none" w:sz="0" w:space="0" w:color="auto"/>
            <w:left w:val="none" w:sz="0" w:space="0" w:color="auto"/>
            <w:bottom w:val="none" w:sz="0" w:space="0" w:color="auto"/>
            <w:right w:val="none" w:sz="0" w:space="0" w:color="auto"/>
          </w:divBdr>
          <w:divsChild>
            <w:div w:id="11940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1517">
      <w:bodyDiv w:val="1"/>
      <w:marLeft w:val="0"/>
      <w:marRight w:val="0"/>
      <w:marTop w:val="0"/>
      <w:marBottom w:val="0"/>
      <w:divBdr>
        <w:top w:val="none" w:sz="0" w:space="0" w:color="auto"/>
        <w:left w:val="none" w:sz="0" w:space="0" w:color="auto"/>
        <w:bottom w:val="none" w:sz="0" w:space="0" w:color="auto"/>
        <w:right w:val="none" w:sz="0" w:space="0" w:color="auto"/>
      </w:divBdr>
    </w:div>
    <w:div w:id="1497766650">
      <w:bodyDiv w:val="1"/>
      <w:marLeft w:val="0"/>
      <w:marRight w:val="0"/>
      <w:marTop w:val="0"/>
      <w:marBottom w:val="0"/>
      <w:divBdr>
        <w:top w:val="none" w:sz="0" w:space="0" w:color="auto"/>
        <w:left w:val="none" w:sz="0" w:space="0" w:color="auto"/>
        <w:bottom w:val="none" w:sz="0" w:space="0" w:color="auto"/>
        <w:right w:val="none" w:sz="0" w:space="0" w:color="auto"/>
      </w:divBdr>
    </w:div>
    <w:div w:id="1546403252">
      <w:bodyDiv w:val="1"/>
      <w:marLeft w:val="0"/>
      <w:marRight w:val="0"/>
      <w:marTop w:val="0"/>
      <w:marBottom w:val="0"/>
      <w:divBdr>
        <w:top w:val="none" w:sz="0" w:space="0" w:color="auto"/>
        <w:left w:val="none" w:sz="0" w:space="0" w:color="auto"/>
        <w:bottom w:val="none" w:sz="0" w:space="0" w:color="auto"/>
        <w:right w:val="none" w:sz="0" w:space="0" w:color="auto"/>
      </w:divBdr>
    </w:div>
    <w:div w:id="1633243520">
      <w:bodyDiv w:val="1"/>
      <w:marLeft w:val="0"/>
      <w:marRight w:val="0"/>
      <w:marTop w:val="0"/>
      <w:marBottom w:val="0"/>
      <w:divBdr>
        <w:top w:val="none" w:sz="0" w:space="0" w:color="auto"/>
        <w:left w:val="none" w:sz="0" w:space="0" w:color="auto"/>
        <w:bottom w:val="none" w:sz="0" w:space="0" w:color="auto"/>
        <w:right w:val="none" w:sz="0" w:space="0" w:color="auto"/>
      </w:divBdr>
    </w:div>
    <w:div w:id="1740522615">
      <w:bodyDiv w:val="1"/>
      <w:marLeft w:val="0"/>
      <w:marRight w:val="0"/>
      <w:marTop w:val="0"/>
      <w:marBottom w:val="0"/>
      <w:divBdr>
        <w:top w:val="none" w:sz="0" w:space="0" w:color="auto"/>
        <w:left w:val="none" w:sz="0" w:space="0" w:color="auto"/>
        <w:bottom w:val="none" w:sz="0" w:space="0" w:color="auto"/>
        <w:right w:val="none" w:sz="0" w:space="0" w:color="auto"/>
      </w:divBdr>
    </w:div>
    <w:div w:id="1800147820">
      <w:bodyDiv w:val="1"/>
      <w:marLeft w:val="0"/>
      <w:marRight w:val="0"/>
      <w:marTop w:val="0"/>
      <w:marBottom w:val="0"/>
      <w:divBdr>
        <w:top w:val="none" w:sz="0" w:space="0" w:color="auto"/>
        <w:left w:val="none" w:sz="0" w:space="0" w:color="auto"/>
        <w:bottom w:val="none" w:sz="0" w:space="0" w:color="auto"/>
        <w:right w:val="none" w:sz="0" w:space="0" w:color="auto"/>
      </w:divBdr>
      <w:divsChild>
        <w:div w:id="534849962">
          <w:marLeft w:val="480"/>
          <w:marRight w:val="0"/>
          <w:marTop w:val="0"/>
          <w:marBottom w:val="0"/>
          <w:divBdr>
            <w:top w:val="none" w:sz="0" w:space="0" w:color="auto"/>
            <w:left w:val="none" w:sz="0" w:space="0" w:color="auto"/>
            <w:bottom w:val="none" w:sz="0" w:space="0" w:color="auto"/>
            <w:right w:val="none" w:sz="0" w:space="0" w:color="auto"/>
          </w:divBdr>
          <w:divsChild>
            <w:div w:id="1783714">
              <w:marLeft w:val="0"/>
              <w:marRight w:val="0"/>
              <w:marTop w:val="0"/>
              <w:marBottom w:val="0"/>
              <w:divBdr>
                <w:top w:val="none" w:sz="0" w:space="0" w:color="auto"/>
                <w:left w:val="none" w:sz="0" w:space="0" w:color="auto"/>
                <w:bottom w:val="none" w:sz="0" w:space="0" w:color="auto"/>
                <w:right w:val="none" w:sz="0" w:space="0" w:color="auto"/>
              </w:divBdr>
            </w:div>
            <w:div w:id="59014067">
              <w:marLeft w:val="0"/>
              <w:marRight w:val="0"/>
              <w:marTop w:val="0"/>
              <w:marBottom w:val="0"/>
              <w:divBdr>
                <w:top w:val="none" w:sz="0" w:space="0" w:color="auto"/>
                <w:left w:val="none" w:sz="0" w:space="0" w:color="auto"/>
                <w:bottom w:val="none" w:sz="0" w:space="0" w:color="auto"/>
                <w:right w:val="none" w:sz="0" w:space="0" w:color="auto"/>
              </w:divBdr>
            </w:div>
            <w:div w:id="212276964">
              <w:marLeft w:val="0"/>
              <w:marRight w:val="0"/>
              <w:marTop w:val="0"/>
              <w:marBottom w:val="0"/>
              <w:divBdr>
                <w:top w:val="none" w:sz="0" w:space="0" w:color="auto"/>
                <w:left w:val="none" w:sz="0" w:space="0" w:color="auto"/>
                <w:bottom w:val="none" w:sz="0" w:space="0" w:color="auto"/>
                <w:right w:val="none" w:sz="0" w:space="0" w:color="auto"/>
              </w:divBdr>
            </w:div>
            <w:div w:id="255291836">
              <w:marLeft w:val="0"/>
              <w:marRight w:val="0"/>
              <w:marTop w:val="0"/>
              <w:marBottom w:val="0"/>
              <w:divBdr>
                <w:top w:val="none" w:sz="0" w:space="0" w:color="auto"/>
                <w:left w:val="none" w:sz="0" w:space="0" w:color="auto"/>
                <w:bottom w:val="none" w:sz="0" w:space="0" w:color="auto"/>
                <w:right w:val="none" w:sz="0" w:space="0" w:color="auto"/>
              </w:divBdr>
            </w:div>
            <w:div w:id="282418902">
              <w:marLeft w:val="0"/>
              <w:marRight w:val="0"/>
              <w:marTop w:val="0"/>
              <w:marBottom w:val="0"/>
              <w:divBdr>
                <w:top w:val="none" w:sz="0" w:space="0" w:color="auto"/>
                <w:left w:val="none" w:sz="0" w:space="0" w:color="auto"/>
                <w:bottom w:val="none" w:sz="0" w:space="0" w:color="auto"/>
                <w:right w:val="none" w:sz="0" w:space="0" w:color="auto"/>
              </w:divBdr>
            </w:div>
            <w:div w:id="288319610">
              <w:marLeft w:val="0"/>
              <w:marRight w:val="0"/>
              <w:marTop w:val="0"/>
              <w:marBottom w:val="0"/>
              <w:divBdr>
                <w:top w:val="none" w:sz="0" w:space="0" w:color="auto"/>
                <w:left w:val="none" w:sz="0" w:space="0" w:color="auto"/>
                <w:bottom w:val="none" w:sz="0" w:space="0" w:color="auto"/>
                <w:right w:val="none" w:sz="0" w:space="0" w:color="auto"/>
              </w:divBdr>
            </w:div>
            <w:div w:id="307177163">
              <w:marLeft w:val="0"/>
              <w:marRight w:val="0"/>
              <w:marTop w:val="0"/>
              <w:marBottom w:val="0"/>
              <w:divBdr>
                <w:top w:val="none" w:sz="0" w:space="0" w:color="auto"/>
                <w:left w:val="none" w:sz="0" w:space="0" w:color="auto"/>
                <w:bottom w:val="none" w:sz="0" w:space="0" w:color="auto"/>
                <w:right w:val="none" w:sz="0" w:space="0" w:color="auto"/>
              </w:divBdr>
            </w:div>
            <w:div w:id="328682436">
              <w:marLeft w:val="0"/>
              <w:marRight w:val="0"/>
              <w:marTop w:val="0"/>
              <w:marBottom w:val="0"/>
              <w:divBdr>
                <w:top w:val="none" w:sz="0" w:space="0" w:color="auto"/>
                <w:left w:val="none" w:sz="0" w:space="0" w:color="auto"/>
                <w:bottom w:val="none" w:sz="0" w:space="0" w:color="auto"/>
                <w:right w:val="none" w:sz="0" w:space="0" w:color="auto"/>
              </w:divBdr>
            </w:div>
            <w:div w:id="340469525">
              <w:marLeft w:val="0"/>
              <w:marRight w:val="0"/>
              <w:marTop w:val="0"/>
              <w:marBottom w:val="0"/>
              <w:divBdr>
                <w:top w:val="none" w:sz="0" w:space="0" w:color="auto"/>
                <w:left w:val="none" w:sz="0" w:space="0" w:color="auto"/>
                <w:bottom w:val="none" w:sz="0" w:space="0" w:color="auto"/>
                <w:right w:val="none" w:sz="0" w:space="0" w:color="auto"/>
              </w:divBdr>
            </w:div>
            <w:div w:id="441337913">
              <w:marLeft w:val="0"/>
              <w:marRight w:val="0"/>
              <w:marTop w:val="0"/>
              <w:marBottom w:val="0"/>
              <w:divBdr>
                <w:top w:val="none" w:sz="0" w:space="0" w:color="auto"/>
                <w:left w:val="none" w:sz="0" w:space="0" w:color="auto"/>
                <w:bottom w:val="none" w:sz="0" w:space="0" w:color="auto"/>
                <w:right w:val="none" w:sz="0" w:space="0" w:color="auto"/>
              </w:divBdr>
            </w:div>
            <w:div w:id="454301424">
              <w:marLeft w:val="0"/>
              <w:marRight w:val="0"/>
              <w:marTop w:val="0"/>
              <w:marBottom w:val="0"/>
              <w:divBdr>
                <w:top w:val="none" w:sz="0" w:space="0" w:color="auto"/>
                <w:left w:val="none" w:sz="0" w:space="0" w:color="auto"/>
                <w:bottom w:val="none" w:sz="0" w:space="0" w:color="auto"/>
                <w:right w:val="none" w:sz="0" w:space="0" w:color="auto"/>
              </w:divBdr>
            </w:div>
            <w:div w:id="502822407">
              <w:marLeft w:val="0"/>
              <w:marRight w:val="0"/>
              <w:marTop w:val="0"/>
              <w:marBottom w:val="0"/>
              <w:divBdr>
                <w:top w:val="none" w:sz="0" w:space="0" w:color="auto"/>
                <w:left w:val="none" w:sz="0" w:space="0" w:color="auto"/>
                <w:bottom w:val="none" w:sz="0" w:space="0" w:color="auto"/>
                <w:right w:val="none" w:sz="0" w:space="0" w:color="auto"/>
              </w:divBdr>
            </w:div>
            <w:div w:id="512569096">
              <w:marLeft w:val="0"/>
              <w:marRight w:val="0"/>
              <w:marTop w:val="0"/>
              <w:marBottom w:val="0"/>
              <w:divBdr>
                <w:top w:val="none" w:sz="0" w:space="0" w:color="auto"/>
                <w:left w:val="none" w:sz="0" w:space="0" w:color="auto"/>
                <w:bottom w:val="none" w:sz="0" w:space="0" w:color="auto"/>
                <w:right w:val="none" w:sz="0" w:space="0" w:color="auto"/>
              </w:divBdr>
            </w:div>
            <w:div w:id="550768118">
              <w:marLeft w:val="0"/>
              <w:marRight w:val="0"/>
              <w:marTop w:val="0"/>
              <w:marBottom w:val="0"/>
              <w:divBdr>
                <w:top w:val="none" w:sz="0" w:space="0" w:color="auto"/>
                <w:left w:val="none" w:sz="0" w:space="0" w:color="auto"/>
                <w:bottom w:val="none" w:sz="0" w:space="0" w:color="auto"/>
                <w:right w:val="none" w:sz="0" w:space="0" w:color="auto"/>
              </w:divBdr>
            </w:div>
            <w:div w:id="560795805">
              <w:marLeft w:val="0"/>
              <w:marRight w:val="0"/>
              <w:marTop w:val="0"/>
              <w:marBottom w:val="0"/>
              <w:divBdr>
                <w:top w:val="none" w:sz="0" w:space="0" w:color="auto"/>
                <w:left w:val="none" w:sz="0" w:space="0" w:color="auto"/>
                <w:bottom w:val="none" w:sz="0" w:space="0" w:color="auto"/>
                <w:right w:val="none" w:sz="0" w:space="0" w:color="auto"/>
              </w:divBdr>
            </w:div>
            <w:div w:id="571812129">
              <w:marLeft w:val="0"/>
              <w:marRight w:val="0"/>
              <w:marTop w:val="0"/>
              <w:marBottom w:val="0"/>
              <w:divBdr>
                <w:top w:val="none" w:sz="0" w:space="0" w:color="auto"/>
                <w:left w:val="none" w:sz="0" w:space="0" w:color="auto"/>
                <w:bottom w:val="none" w:sz="0" w:space="0" w:color="auto"/>
                <w:right w:val="none" w:sz="0" w:space="0" w:color="auto"/>
              </w:divBdr>
            </w:div>
            <w:div w:id="608926019">
              <w:marLeft w:val="0"/>
              <w:marRight w:val="0"/>
              <w:marTop w:val="0"/>
              <w:marBottom w:val="0"/>
              <w:divBdr>
                <w:top w:val="none" w:sz="0" w:space="0" w:color="auto"/>
                <w:left w:val="none" w:sz="0" w:space="0" w:color="auto"/>
                <w:bottom w:val="none" w:sz="0" w:space="0" w:color="auto"/>
                <w:right w:val="none" w:sz="0" w:space="0" w:color="auto"/>
              </w:divBdr>
            </w:div>
            <w:div w:id="631710923">
              <w:marLeft w:val="0"/>
              <w:marRight w:val="0"/>
              <w:marTop w:val="0"/>
              <w:marBottom w:val="0"/>
              <w:divBdr>
                <w:top w:val="none" w:sz="0" w:space="0" w:color="auto"/>
                <w:left w:val="none" w:sz="0" w:space="0" w:color="auto"/>
                <w:bottom w:val="none" w:sz="0" w:space="0" w:color="auto"/>
                <w:right w:val="none" w:sz="0" w:space="0" w:color="auto"/>
              </w:divBdr>
            </w:div>
            <w:div w:id="717321093">
              <w:marLeft w:val="0"/>
              <w:marRight w:val="0"/>
              <w:marTop w:val="0"/>
              <w:marBottom w:val="0"/>
              <w:divBdr>
                <w:top w:val="none" w:sz="0" w:space="0" w:color="auto"/>
                <w:left w:val="none" w:sz="0" w:space="0" w:color="auto"/>
                <w:bottom w:val="none" w:sz="0" w:space="0" w:color="auto"/>
                <w:right w:val="none" w:sz="0" w:space="0" w:color="auto"/>
              </w:divBdr>
            </w:div>
            <w:div w:id="735663887">
              <w:marLeft w:val="0"/>
              <w:marRight w:val="0"/>
              <w:marTop w:val="0"/>
              <w:marBottom w:val="0"/>
              <w:divBdr>
                <w:top w:val="none" w:sz="0" w:space="0" w:color="auto"/>
                <w:left w:val="none" w:sz="0" w:space="0" w:color="auto"/>
                <w:bottom w:val="none" w:sz="0" w:space="0" w:color="auto"/>
                <w:right w:val="none" w:sz="0" w:space="0" w:color="auto"/>
              </w:divBdr>
            </w:div>
            <w:div w:id="745495305">
              <w:marLeft w:val="0"/>
              <w:marRight w:val="0"/>
              <w:marTop w:val="0"/>
              <w:marBottom w:val="0"/>
              <w:divBdr>
                <w:top w:val="none" w:sz="0" w:space="0" w:color="auto"/>
                <w:left w:val="none" w:sz="0" w:space="0" w:color="auto"/>
                <w:bottom w:val="none" w:sz="0" w:space="0" w:color="auto"/>
                <w:right w:val="none" w:sz="0" w:space="0" w:color="auto"/>
              </w:divBdr>
            </w:div>
            <w:div w:id="763762939">
              <w:marLeft w:val="0"/>
              <w:marRight w:val="0"/>
              <w:marTop w:val="0"/>
              <w:marBottom w:val="0"/>
              <w:divBdr>
                <w:top w:val="none" w:sz="0" w:space="0" w:color="auto"/>
                <w:left w:val="none" w:sz="0" w:space="0" w:color="auto"/>
                <w:bottom w:val="none" w:sz="0" w:space="0" w:color="auto"/>
                <w:right w:val="none" w:sz="0" w:space="0" w:color="auto"/>
              </w:divBdr>
            </w:div>
            <w:div w:id="795221271">
              <w:marLeft w:val="0"/>
              <w:marRight w:val="0"/>
              <w:marTop w:val="0"/>
              <w:marBottom w:val="0"/>
              <w:divBdr>
                <w:top w:val="none" w:sz="0" w:space="0" w:color="auto"/>
                <w:left w:val="none" w:sz="0" w:space="0" w:color="auto"/>
                <w:bottom w:val="none" w:sz="0" w:space="0" w:color="auto"/>
                <w:right w:val="none" w:sz="0" w:space="0" w:color="auto"/>
              </w:divBdr>
            </w:div>
            <w:div w:id="813063565">
              <w:marLeft w:val="0"/>
              <w:marRight w:val="0"/>
              <w:marTop w:val="0"/>
              <w:marBottom w:val="0"/>
              <w:divBdr>
                <w:top w:val="none" w:sz="0" w:space="0" w:color="auto"/>
                <w:left w:val="none" w:sz="0" w:space="0" w:color="auto"/>
                <w:bottom w:val="none" w:sz="0" w:space="0" w:color="auto"/>
                <w:right w:val="none" w:sz="0" w:space="0" w:color="auto"/>
              </w:divBdr>
            </w:div>
            <w:div w:id="938217086">
              <w:marLeft w:val="0"/>
              <w:marRight w:val="0"/>
              <w:marTop w:val="0"/>
              <w:marBottom w:val="0"/>
              <w:divBdr>
                <w:top w:val="none" w:sz="0" w:space="0" w:color="auto"/>
                <w:left w:val="none" w:sz="0" w:space="0" w:color="auto"/>
                <w:bottom w:val="none" w:sz="0" w:space="0" w:color="auto"/>
                <w:right w:val="none" w:sz="0" w:space="0" w:color="auto"/>
              </w:divBdr>
            </w:div>
            <w:div w:id="1175000827">
              <w:marLeft w:val="0"/>
              <w:marRight w:val="0"/>
              <w:marTop w:val="0"/>
              <w:marBottom w:val="0"/>
              <w:divBdr>
                <w:top w:val="none" w:sz="0" w:space="0" w:color="auto"/>
                <w:left w:val="none" w:sz="0" w:space="0" w:color="auto"/>
                <w:bottom w:val="none" w:sz="0" w:space="0" w:color="auto"/>
                <w:right w:val="none" w:sz="0" w:space="0" w:color="auto"/>
              </w:divBdr>
            </w:div>
            <w:div w:id="1243758599">
              <w:marLeft w:val="0"/>
              <w:marRight w:val="0"/>
              <w:marTop w:val="0"/>
              <w:marBottom w:val="0"/>
              <w:divBdr>
                <w:top w:val="none" w:sz="0" w:space="0" w:color="auto"/>
                <w:left w:val="none" w:sz="0" w:space="0" w:color="auto"/>
                <w:bottom w:val="none" w:sz="0" w:space="0" w:color="auto"/>
                <w:right w:val="none" w:sz="0" w:space="0" w:color="auto"/>
              </w:divBdr>
            </w:div>
            <w:div w:id="1281061400">
              <w:marLeft w:val="0"/>
              <w:marRight w:val="0"/>
              <w:marTop w:val="0"/>
              <w:marBottom w:val="0"/>
              <w:divBdr>
                <w:top w:val="none" w:sz="0" w:space="0" w:color="auto"/>
                <w:left w:val="none" w:sz="0" w:space="0" w:color="auto"/>
                <w:bottom w:val="none" w:sz="0" w:space="0" w:color="auto"/>
                <w:right w:val="none" w:sz="0" w:space="0" w:color="auto"/>
              </w:divBdr>
            </w:div>
            <w:div w:id="1307204657">
              <w:marLeft w:val="0"/>
              <w:marRight w:val="0"/>
              <w:marTop w:val="0"/>
              <w:marBottom w:val="0"/>
              <w:divBdr>
                <w:top w:val="none" w:sz="0" w:space="0" w:color="auto"/>
                <w:left w:val="none" w:sz="0" w:space="0" w:color="auto"/>
                <w:bottom w:val="none" w:sz="0" w:space="0" w:color="auto"/>
                <w:right w:val="none" w:sz="0" w:space="0" w:color="auto"/>
              </w:divBdr>
            </w:div>
            <w:div w:id="1333412826">
              <w:marLeft w:val="0"/>
              <w:marRight w:val="0"/>
              <w:marTop w:val="0"/>
              <w:marBottom w:val="0"/>
              <w:divBdr>
                <w:top w:val="none" w:sz="0" w:space="0" w:color="auto"/>
                <w:left w:val="none" w:sz="0" w:space="0" w:color="auto"/>
                <w:bottom w:val="none" w:sz="0" w:space="0" w:color="auto"/>
                <w:right w:val="none" w:sz="0" w:space="0" w:color="auto"/>
              </w:divBdr>
            </w:div>
            <w:div w:id="1514954253">
              <w:marLeft w:val="0"/>
              <w:marRight w:val="0"/>
              <w:marTop w:val="0"/>
              <w:marBottom w:val="0"/>
              <w:divBdr>
                <w:top w:val="none" w:sz="0" w:space="0" w:color="auto"/>
                <w:left w:val="none" w:sz="0" w:space="0" w:color="auto"/>
                <w:bottom w:val="none" w:sz="0" w:space="0" w:color="auto"/>
                <w:right w:val="none" w:sz="0" w:space="0" w:color="auto"/>
              </w:divBdr>
            </w:div>
            <w:div w:id="1519151495">
              <w:marLeft w:val="0"/>
              <w:marRight w:val="0"/>
              <w:marTop w:val="0"/>
              <w:marBottom w:val="0"/>
              <w:divBdr>
                <w:top w:val="none" w:sz="0" w:space="0" w:color="auto"/>
                <w:left w:val="none" w:sz="0" w:space="0" w:color="auto"/>
                <w:bottom w:val="none" w:sz="0" w:space="0" w:color="auto"/>
                <w:right w:val="none" w:sz="0" w:space="0" w:color="auto"/>
              </w:divBdr>
            </w:div>
            <w:div w:id="1559169419">
              <w:marLeft w:val="0"/>
              <w:marRight w:val="0"/>
              <w:marTop w:val="0"/>
              <w:marBottom w:val="0"/>
              <w:divBdr>
                <w:top w:val="none" w:sz="0" w:space="0" w:color="auto"/>
                <w:left w:val="none" w:sz="0" w:space="0" w:color="auto"/>
                <w:bottom w:val="none" w:sz="0" w:space="0" w:color="auto"/>
                <w:right w:val="none" w:sz="0" w:space="0" w:color="auto"/>
              </w:divBdr>
            </w:div>
            <w:div w:id="1636595238">
              <w:marLeft w:val="0"/>
              <w:marRight w:val="0"/>
              <w:marTop w:val="0"/>
              <w:marBottom w:val="0"/>
              <w:divBdr>
                <w:top w:val="none" w:sz="0" w:space="0" w:color="auto"/>
                <w:left w:val="none" w:sz="0" w:space="0" w:color="auto"/>
                <w:bottom w:val="none" w:sz="0" w:space="0" w:color="auto"/>
                <w:right w:val="none" w:sz="0" w:space="0" w:color="auto"/>
              </w:divBdr>
            </w:div>
            <w:div w:id="1679113048">
              <w:marLeft w:val="0"/>
              <w:marRight w:val="0"/>
              <w:marTop w:val="0"/>
              <w:marBottom w:val="0"/>
              <w:divBdr>
                <w:top w:val="none" w:sz="0" w:space="0" w:color="auto"/>
                <w:left w:val="none" w:sz="0" w:space="0" w:color="auto"/>
                <w:bottom w:val="none" w:sz="0" w:space="0" w:color="auto"/>
                <w:right w:val="none" w:sz="0" w:space="0" w:color="auto"/>
              </w:divBdr>
            </w:div>
            <w:div w:id="1711493632">
              <w:marLeft w:val="0"/>
              <w:marRight w:val="0"/>
              <w:marTop w:val="0"/>
              <w:marBottom w:val="0"/>
              <w:divBdr>
                <w:top w:val="none" w:sz="0" w:space="0" w:color="auto"/>
                <w:left w:val="none" w:sz="0" w:space="0" w:color="auto"/>
                <w:bottom w:val="none" w:sz="0" w:space="0" w:color="auto"/>
                <w:right w:val="none" w:sz="0" w:space="0" w:color="auto"/>
              </w:divBdr>
            </w:div>
            <w:div w:id="1731031189">
              <w:marLeft w:val="0"/>
              <w:marRight w:val="0"/>
              <w:marTop w:val="0"/>
              <w:marBottom w:val="0"/>
              <w:divBdr>
                <w:top w:val="none" w:sz="0" w:space="0" w:color="auto"/>
                <w:left w:val="none" w:sz="0" w:space="0" w:color="auto"/>
                <w:bottom w:val="none" w:sz="0" w:space="0" w:color="auto"/>
                <w:right w:val="none" w:sz="0" w:space="0" w:color="auto"/>
              </w:divBdr>
            </w:div>
            <w:div w:id="1745445024">
              <w:marLeft w:val="0"/>
              <w:marRight w:val="0"/>
              <w:marTop w:val="0"/>
              <w:marBottom w:val="0"/>
              <w:divBdr>
                <w:top w:val="none" w:sz="0" w:space="0" w:color="auto"/>
                <w:left w:val="none" w:sz="0" w:space="0" w:color="auto"/>
                <w:bottom w:val="none" w:sz="0" w:space="0" w:color="auto"/>
                <w:right w:val="none" w:sz="0" w:space="0" w:color="auto"/>
              </w:divBdr>
            </w:div>
            <w:div w:id="1754669512">
              <w:marLeft w:val="0"/>
              <w:marRight w:val="0"/>
              <w:marTop w:val="0"/>
              <w:marBottom w:val="0"/>
              <w:divBdr>
                <w:top w:val="none" w:sz="0" w:space="0" w:color="auto"/>
                <w:left w:val="none" w:sz="0" w:space="0" w:color="auto"/>
                <w:bottom w:val="none" w:sz="0" w:space="0" w:color="auto"/>
                <w:right w:val="none" w:sz="0" w:space="0" w:color="auto"/>
              </w:divBdr>
            </w:div>
            <w:div w:id="1774595995">
              <w:marLeft w:val="0"/>
              <w:marRight w:val="0"/>
              <w:marTop w:val="0"/>
              <w:marBottom w:val="0"/>
              <w:divBdr>
                <w:top w:val="none" w:sz="0" w:space="0" w:color="auto"/>
                <w:left w:val="none" w:sz="0" w:space="0" w:color="auto"/>
                <w:bottom w:val="none" w:sz="0" w:space="0" w:color="auto"/>
                <w:right w:val="none" w:sz="0" w:space="0" w:color="auto"/>
              </w:divBdr>
            </w:div>
            <w:div w:id="1793279038">
              <w:marLeft w:val="0"/>
              <w:marRight w:val="0"/>
              <w:marTop w:val="0"/>
              <w:marBottom w:val="0"/>
              <w:divBdr>
                <w:top w:val="none" w:sz="0" w:space="0" w:color="auto"/>
                <w:left w:val="none" w:sz="0" w:space="0" w:color="auto"/>
                <w:bottom w:val="none" w:sz="0" w:space="0" w:color="auto"/>
                <w:right w:val="none" w:sz="0" w:space="0" w:color="auto"/>
              </w:divBdr>
            </w:div>
            <w:div w:id="1805734018">
              <w:marLeft w:val="0"/>
              <w:marRight w:val="0"/>
              <w:marTop w:val="0"/>
              <w:marBottom w:val="0"/>
              <w:divBdr>
                <w:top w:val="none" w:sz="0" w:space="0" w:color="auto"/>
                <w:left w:val="none" w:sz="0" w:space="0" w:color="auto"/>
                <w:bottom w:val="none" w:sz="0" w:space="0" w:color="auto"/>
                <w:right w:val="none" w:sz="0" w:space="0" w:color="auto"/>
              </w:divBdr>
            </w:div>
            <w:div w:id="1875994757">
              <w:marLeft w:val="0"/>
              <w:marRight w:val="0"/>
              <w:marTop w:val="0"/>
              <w:marBottom w:val="0"/>
              <w:divBdr>
                <w:top w:val="none" w:sz="0" w:space="0" w:color="auto"/>
                <w:left w:val="none" w:sz="0" w:space="0" w:color="auto"/>
                <w:bottom w:val="none" w:sz="0" w:space="0" w:color="auto"/>
                <w:right w:val="none" w:sz="0" w:space="0" w:color="auto"/>
              </w:divBdr>
            </w:div>
            <w:div w:id="1911688931">
              <w:marLeft w:val="0"/>
              <w:marRight w:val="0"/>
              <w:marTop w:val="0"/>
              <w:marBottom w:val="0"/>
              <w:divBdr>
                <w:top w:val="none" w:sz="0" w:space="0" w:color="auto"/>
                <w:left w:val="none" w:sz="0" w:space="0" w:color="auto"/>
                <w:bottom w:val="none" w:sz="0" w:space="0" w:color="auto"/>
                <w:right w:val="none" w:sz="0" w:space="0" w:color="auto"/>
              </w:divBdr>
            </w:div>
            <w:div w:id="1939211340">
              <w:marLeft w:val="0"/>
              <w:marRight w:val="0"/>
              <w:marTop w:val="0"/>
              <w:marBottom w:val="0"/>
              <w:divBdr>
                <w:top w:val="none" w:sz="0" w:space="0" w:color="auto"/>
                <w:left w:val="none" w:sz="0" w:space="0" w:color="auto"/>
                <w:bottom w:val="none" w:sz="0" w:space="0" w:color="auto"/>
                <w:right w:val="none" w:sz="0" w:space="0" w:color="auto"/>
              </w:divBdr>
            </w:div>
            <w:div w:id="21186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6158">
      <w:bodyDiv w:val="1"/>
      <w:marLeft w:val="0"/>
      <w:marRight w:val="0"/>
      <w:marTop w:val="0"/>
      <w:marBottom w:val="0"/>
      <w:divBdr>
        <w:top w:val="none" w:sz="0" w:space="0" w:color="auto"/>
        <w:left w:val="none" w:sz="0" w:space="0" w:color="auto"/>
        <w:bottom w:val="none" w:sz="0" w:space="0" w:color="auto"/>
        <w:right w:val="none" w:sz="0" w:space="0" w:color="auto"/>
      </w:divBdr>
    </w:div>
    <w:div w:id="2133935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sv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9.sv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9d32e41e-98e7-4da9-9eeb-d9cd0ed12db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9A7817A4C19DB4C9473A3A973C30D25" ma:contentTypeVersion="11" ma:contentTypeDescription="Create a new document." ma:contentTypeScope="" ma:versionID="78fe7cef2a3da34602670e0f32cafe97">
  <xsd:schema xmlns:xsd="http://www.w3.org/2001/XMLSchema" xmlns:xs="http://www.w3.org/2001/XMLSchema" xmlns:p="http://schemas.microsoft.com/office/2006/metadata/properties" xmlns:ns3="9d32e41e-98e7-4da9-9eeb-d9cd0ed12dbd" xmlns:ns4="b025b054-bf5e-404a-9afc-97367c1f8c54" targetNamespace="http://schemas.microsoft.com/office/2006/metadata/properties" ma:root="true" ma:fieldsID="a39bc4ae08dfbae80f55076b991f6ceb" ns3:_="" ns4:_="">
    <xsd:import namespace="9d32e41e-98e7-4da9-9eeb-d9cd0ed12dbd"/>
    <xsd:import namespace="b025b054-bf5e-404a-9afc-97367c1f8c54"/>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32e41e-98e7-4da9-9eeb-d9cd0ed12d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025b054-bf5e-404a-9afc-97367c1f8c5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091DA-2426-4710-B3F1-4BA4FE231FA2}">
  <ds:schemaRefs>
    <ds:schemaRef ds:uri="http://schemas.microsoft.com/sharepoint/v3/contenttype/forms"/>
  </ds:schemaRefs>
</ds:datastoreItem>
</file>

<file path=customXml/itemProps2.xml><?xml version="1.0" encoding="utf-8"?>
<ds:datastoreItem xmlns:ds="http://schemas.openxmlformats.org/officeDocument/2006/customXml" ds:itemID="{4D9E08D9-17EF-6F48-BB6B-2172D6E3A890}">
  <ds:schemaRefs>
    <ds:schemaRef ds:uri="http://schemas.openxmlformats.org/officeDocument/2006/bibliography"/>
  </ds:schemaRefs>
</ds:datastoreItem>
</file>

<file path=customXml/itemProps3.xml><?xml version="1.0" encoding="utf-8"?>
<ds:datastoreItem xmlns:ds="http://schemas.openxmlformats.org/officeDocument/2006/customXml" ds:itemID="{3DB4E1DA-BCDC-4E17-ADA7-86F32ACC09E0}">
  <ds:schemaRefs>
    <ds:schemaRef ds:uri="http://schemas.microsoft.com/office/2006/metadata/properties"/>
    <ds:schemaRef ds:uri="http://schemas.microsoft.com/office/infopath/2007/PartnerControls"/>
    <ds:schemaRef ds:uri="9d32e41e-98e7-4da9-9eeb-d9cd0ed12dbd"/>
  </ds:schemaRefs>
</ds:datastoreItem>
</file>

<file path=customXml/itemProps4.xml><?xml version="1.0" encoding="utf-8"?>
<ds:datastoreItem xmlns:ds="http://schemas.openxmlformats.org/officeDocument/2006/customXml" ds:itemID="{32726922-E5E1-4049-9365-22143F63FF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32e41e-98e7-4da9-9eeb-d9cd0ed12dbd"/>
    <ds:schemaRef ds:uri="b025b054-bf5e-404a-9afc-97367c1f8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29</Pages>
  <Words>8234</Words>
  <Characters>51757</Characters>
  <Application>Microsoft Office Word</Application>
  <DocSecurity>0</DocSecurity>
  <Lines>739</Lines>
  <Paragraphs>167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Yadira Lizama Mue</dc:creator>
  <cp:keywords/>
  <dc:description/>
  <cp:lastModifiedBy>Yadira Lizama Mue</cp:lastModifiedBy>
  <cp:revision>40</cp:revision>
  <cp:lastPrinted>2023-10-20T19:26:00Z</cp:lastPrinted>
  <dcterms:created xsi:type="dcterms:W3CDTF">2024-04-07T14:18:00Z</dcterms:created>
  <dcterms:modified xsi:type="dcterms:W3CDTF">2024-04-08T12:58:00Z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0a8d6fb1-57dd-4b20-8b22-170b2c0aaf2c</vt:lpwstr>
  </property>
  <property fmtid="{D5CDD505-2E9C-101B-9397-08002B2CF9AE}" pid="3" name="ZOTERO_PREF_1">
    <vt:lpwstr>&lt;data data-version="3" zotero-version="6.0.36"&gt;&lt;session id="FuCZGoaK"/&gt;&lt;style id="http://www.zotero.org/styles/chicago-author-date" locale="en-US" hasBibliography="1" bibliographyStyleHasBeenSet="1"/&gt;&lt;prefs&gt;&lt;pref name="fieldType" value="Field"/&gt;&lt;/prefs&gt;&lt;/</vt:lpwstr>
  </property>
  <property fmtid="{D5CDD505-2E9C-101B-9397-08002B2CF9AE}" pid="4" name="ZOTERO_PREF_2">
    <vt:lpwstr>data&gt;</vt:lpwstr>
  </property>
  <property fmtid="{D5CDD505-2E9C-101B-9397-08002B2CF9AE}" pid="5" name="ContentTypeId">
    <vt:lpwstr>0x01010049A7817A4C19DB4C9473A3A973C30D25</vt:lpwstr>
  </property>
</Properties>
</file>